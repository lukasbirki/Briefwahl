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1CDAA7C" w14:textId="3DEEA27B" w:rsidR="00AC71F0" w:rsidRDefault="002E25EB" w:rsidP="00903EE3">
      <w:pPr>
        <w:jc w:val="center"/>
        <w:rPr>
          <w:rFonts w:cs="Times New Roman"/>
          <w:b/>
        </w:rPr>
      </w:pPr>
      <w:r>
        <w:rPr>
          <w:rFonts w:cs="Times New Roman"/>
          <w:b/>
        </w:rPr>
        <w:t>Zum Steigenden Einfluss der Briefwahl</w:t>
      </w:r>
      <w:r w:rsidR="00462928">
        <w:rPr>
          <w:rFonts w:cs="Times New Roman"/>
          <w:b/>
        </w:rPr>
        <w:t xml:space="preserve"> </w:t>
      </w:r>
      <w:r w:rsidR="00B71417">
        <w:rPr>
          <w:rFonts w:cs="Times New Roman"/>
          <w:b/>
        </w:rPr>
        <w:t xml:space="preserve">-  </w:t>
      </w:r>
      <w:r w:rsidR="00260967">
        <w:rPr>
          <w:rFonts w:cs="Times New Roman"/>
          <w:b/>
        </w:rPr>
        <w:br/>
      </w:r>
      <w:r w:rsidR="00B71417">
        <w:rPr>
          <w:rFonts w:cs="Times New Roman"/>
          <w:b/>
        </w:rPr>
        <w:t>Fünf zentrale</w:t>
      </w:r>
      <w:r w:rsidR="00306248">
        <w:rPr>
          <w:rFonts w:cs="Times New Roman"/>
          <w:b/>
        </w:rPr>
        <w:t xml:space="preserve"> </w:t>
      </w:r>
      <w:r w:rsidR="00B27D9C">
        <w:rPr>
          <w:rFonts w:cs="Times New Roman"/>
          <w:b/>
        </w:rPr>
        <w:t>Erkenntnisse</w:t>
      </w:r>
      <w:r w:rsidR="00462928">
        <w:rPr>
          <w:rFonts w:cs="Times New Roman"/>
          <w:b/>
        </w:rPr>
        <w:t xml:space="preserve"> </w:t>
      </w:r>
      <w:r w:rsidR="002A0552">
        <w:rPr>
          <w:rFonts w:cs="Times New Roman"/>
          <w:b/>
        </w:rPr>
        <w:t>aus</w:t>
      </w:r>
      <w:r w:rsidR="00462928">
        <w:rPr>
          <w:rFonts w:cs="Times New Roman"/>
          <w:b/>
        </w:rPr>
        <w:t xml:space="preserve"> der Bundestagswahl 2021</w:t>
      </w:r>
    </w:p>
    <w:p w14:paraId="4CFF55D5" w14:textId="77777777" w:rsidR="00B71417" w:rsidRDefault="00B71417" w:rsidP="00306248">
      <w:pPr>
        <w:pStyle w:val="berschrift3"/>
        <w:spacing w:after="0" w:line="240" w:lineRule="auto"/>
        <w:rPr>
          <w:b/>
          <w:bCs/>
          <w:i w:val="0"/>
        </w:rPr>
      </w:pPr>
    </w:p>
    <w:p w14:paraId="03FC1F8D" w14:textId="77777777" w:rsidR="00B71417" w:rsidRDefault="00B71417" w:rsidP="00306248">
      <w:pPr>
        <w:pStyle w:val="berschrift3"/>
        <w:spacing w:after="0" w:line="240" w:lineRule="auto"/>
        <w:rPr>
          <w:b/>
          <w:bCs/>
          <w:i w:val="0"/>
        </w:rPr>
      </w:pPr>
    </w:p>
    <w:p w14:paraId="2DFB1B06" w14:textId="071AC742" w:rsidR="009E74E3" w:rsidRDefault="009E74E3" w:rsidP="009E74E3">
      <w:pPr>
        <w:spacing w:line="240" w:lineRule="auto"/>
        <w:jc w:val="left"/>
        <w:rPr>
          <w:rFonts w:cs="Times New Roman"/>
          <w:bCs/>
        </w:rPr>
      </w:pPr>
      <w:r w:rsidRPr="0022299E">
        <w:rPr>
          <w:rFonts w:cs="Times New Roman"/>
          <w:b/>
        </w:rPr>
        <w:t>Lukas Birkenmaier</w:t>
      </w:r>
      <w:r>
        <w:rPr>
          <w:rFonts w:cs="Times New Roman"/>
          <w:bCs/>
        </w:rPr>
        <w:br/>
      </w:r>
      <w:r w:rsidRPr="00462928">
        <w:rPr>
          <w:rFonts w:cs="Times New Roman"/>
          <w:szCs w:val="24"/>
        </w:rPr>
        <w:t>Lukas Birkenmaier, M.SC. ist wissenschaftlicher Mitarbeiter und Doktorand am GESIS - Leibniz-Institut für Sozialwissenschaften in Mannheim. In seiner Dissertation beschäftigt er sich vorwiegend mit der Messung und Modellierung von digitalen Verhaltensdaten aus staatlicher und verwaltungswissenschaftlicher Perspektive. Zudem liegt sein wissenschaftliches Interesse in den Themenfeldern Digital Fluency, politische</w:t>
      </w:r>
      <w:r w:rsidR="00A325BA">
        <w:rPr>
          <w:rFonts w:cs="Times New Roman"/>
          <w:szCs w:val="24"/>
        </w:rPr>
        <w:t>r</w:t>
      </w:r>
      <w:r w:rsidRPr="00462928">
        <w:rPr>
          <w:rFonts w:cs="Times New Roman"/>
          <w:szCs w:val="24"/>
        </w:rPr>
        <w:t xml:space="preserve"> Polarisierung und Wahlforschung.</w:t>
      </w:r>
    </w:p>
    <w:p w14:paraId="04C5A943" w14:textId="77777777" w:rsidR="009E74E3" w:rsidRDefault="009E74E3" w:rsidP="00306248">
      <w:pPr>
        <w:pStyle w:val="berschrift3"/>
        <w:spacing w:after="0" w:line="240" w:lineRule="auto"/>
        <w:rPr>
          <w:b/>
          <w:bCs/>
          <w:i w:val="0"/>
        </w:rPr>
      </w:pPr>
    </w:p>
    <w:p w14:paraId="4AC5C8CC" w14:textId="66CA9511" w:rsidR="00306248" w:rsidRPr="0022299E" w:rsidRDefault="00306248" w:rsidP="00306248">
      <w:pPr>
        <w:pStyle w:val="berschrift3"/>
        <w:spacing w:after="0" w:line="240" w:lineRule="auto"/>
        <w:rPr>
          <w:b/>
          <w:bCs/>
          <w:i w:val="0"/>
        </w:rPr>
      </w:pPr>
      <w:r w:rsidRPr="0022299E">
        <w:rPr>
          <w:b/>
          <w:bCs/>
          <w:i w:val="0"/>
        </w:rPr>
        <w:t>Stefan Haußner</w:t>
      </w:r>
    </w:p>
    <w:p w14:paraId="20B509E9" w14:textId="70CB3839" w:rsidR="00306248" w:rsidRDefault="00306248" w:rsidP="00462928">
      <w:pPr>
        <w:pStyle w:val="berschrift3"/>
        <w:spacing w:after="0" w:line="240" w:lineRule="auto"/>
        <w:rPr>
          <w:i w:val="0"/>
        </w:rPr>
      </w:pPr>
      <w:r>
        <w:rPr>
          <w:i w:val="0"/>
        </w:rPr>
        <w:t xml:space="preserve">Stefan Haußner, M.A., </w:t>
      </w:r>
      <w:r w:rsidRPr="007C79AF">
        <w:rPr>
          <w:i w:val="0"/>
        </w:rPr>
        <w:t>ist wissenschaftlicher Mitarbeiter am Jean-Monnet Lehrstuhl für Europäische Integration und Europapolitik der Universität Duisburg-Essen. Der Schwerpunkt seines Dissertationsprojekts liegt auf der statistischen Simulation von Wahlergebnissen bei universeller Wahlbeteiligung</w:t>
      </w:r>
      <w:r>
        <w:rPr>
          <w:i w:val="0"/>
        </w:rPr>
        <w:t xml:space="preserve"> in Europa und der Nutzung von Statistical Learning in der Politikwissenschaft</w:t>
      </w:r>
      <w:r w:rsidRPr="007C79AF">
        <w:rPr>
          <w:i w:val="0"/>
        </w:rPr>
        <w:t xml:space="preserve">. </w:t>
      </w:r>
    </w:p>
    <w:p w14:paraId="5C49F447" w14:textId="77777777" w:rsidR="00306248" w:rsidRPr="007C79AF" w:rsidRDefault="00306248" w:rsidP="00306248">
      <w:pPr>
        <w:pStyle w:val="berschrift3"/>
        <w:spacing w:after="0" w:line="240" w:lineRule="auto"/>
        <w:rPr>
          <w:i w:val="0"/>
        </w:rPr>
      </w:pPr>
    </w:p>
    <w:p w14:paraId="1C2D3052" w14:textId="77777777" w:rsidR="00306248" w:rsidRPr="0022299E" w:rsidRDefault="00306248" w:rsidP="00306248">
      <w:pPr>
        <w:pStyle w:val="berschrift3"/>
        <w:spacing w:after="0" w:line="240" w:lineRule="auto"/>
        <w:rPr>
          <w:b/>
          <w:bCs/>
          <w:i w:val="0"/>
        </w:rPr>
      </w:pPr>
      <w:r w:rsidRPr="0022299E">
        <w:rPr>
          <w:b/>
          <w:bCs/>
          <w:i w:val="0"/>
        </w:rPr>
        <w:t>Michael Kaeding</w:t>
      </w:r>
    </w:p>
    <w:p w14:paraId="0CA37C2E" w14:textId="3F580DA9" w:rsidR="00306248" w:rsidRDefault="00306248" w:rsidP="00462928">
      <w:pPr>
        <w:pStyle w:val="berschrift3"/>
        <w:spacing w:after="0" w:line="240" w:lineRule="auto"/>
        <w:rPr>
          <w:i w:val="0"/>
        </w:rPr>
      </w:pPr>
      <w:r>
        <w:rPr>
          <w:i w:val="0"/>
        </w:rPr>
        <w:t xml:space="preserve">Prof. Dr. </w:t>
      </w:r>
      <w:r w:rsidRPr="007C79AF">
        <w:rPr>
          <w:i w:val="0"/>
        </w:rPr>
        <w:t>Michael Kaeding ist Professor für Europäische Integration und Europapolitik am Institut für Politikwissenschaft der Universität Duisburg-Essen und Inhaber eines ad pers</w:t>
      </w:r>
      <w:r>
        <w:rPr>
          <w:i w:val="0"/>
        </w:rPr>
        <w:t>onam Jean-Monnet Lehrstuhls. Er</w:t>
      </w:r>
      <w:r w:rsidRPr="007C79AF">
        <w:rPr>
          <w:i w:val="0"/>
        </w:rPr>
        <w:t xml:space="preserve"> </w:t>
      </w:r>
      <w:r>
        <w:rPr>
          <w:i w:val="0"/>
        </w:rPr>
        <w:t xml:space="preserve">forscht zu European Governance und </w:t>
      </w:r>
      <w:r w:rsidRPr="007C79AF">
        <w:rPr>
          <w:i w:val="0"/>
        </w:rPr>
        <w:t>unterrichtet am Europakolleg in Brügge</w:t>
      </w:r>
      <w:r w:rsidR="00C827A7">
        <w:rPr>
          <w:i w:val="0"/>
        </w:rPr>
        <w:t>, dem European Institute of Public Administration (EIPA)</w:t>
      </w:r>
      <w:r>
        <w:rPr>
          <w:i w:val="0"/>
        </w:rPr>
        <w:t xml:space="preserve">und der Türkisch-Deutschen Universität in Istanbul. </w:t>
      </w:r>
    </w:p>
    <w:p w14:paraId="76DFA1A3" w14:textId="77777777" w:rsidR="00306248" w:rsidRDefault="00306248" w:rsidP="00306248">
      <w:pPr>
        <w:rPr>
          <w:rFonts w:cs="Times New Roman"/>
          <w:bCs/>
        </w:rPr>
      </w:pPr>
    </w:p>
    <w:p w14:paraId="6010C2E1" w14:textId="7E1113AB" w:rsidR="0022299E" w:rsidRDefault="0022299E" w:rsidP="00306248">
      <w:pPr>
        <w:rPr>
          <w:rFonts w:cs="Times New Roman"/>
          <w:bCs/>
        </w:rPr>
      </w:pPr>
    </w:p>
    <w:p w14:paraId="75D6E308" w14:textId="77777777" w:rsidR="00B71417" w:rsidRDefault="00B71417" w:rsidP="00306248">
      <w:pPr>
        <w:rPr>
          <w:rFonts w:cs="Times New Roman"/>
          <w:b/>
        </w:rPr>
      </w:pPr>
      <w:r>
        <w:rPr>
          <w:rFonts w:cs="Times New Roman"/>
          <w:b/>
        </w:rPr>
        <w:br w:type="page"/>
      </w:r>
    </w:p>
    <w:p w14:paraId="702C7078" w14:textId="44A5EAFD" w:rsidR="0022299E" w:rsidRPr="00DF51DD" w:rsidRDefault="0022299E" w:rsidP="00306248">
      <w:pPr>
        <w:rPr>
          <w:rFonts w:cs="Times New Roman"/>
          <w:b/>
        </w:rPr>
      </w:pPr>
      <w:r w:rsidRPr="00DF51DD">
        <w:rPr>
          <w:rFonts w:cs="Times New Roman"/>
          <w:b/>
        </w:rPr>
        <w:lastRenderedPageBreak/>
        <w:t>Executive Summary</w:t>
      </w:r>
      <w:r w:rsidR="00EE34D1">
        <w:rPr>
          <w:rFonts w:cs="Times New Roman"/>
          <w:b/>
        </w:rPr>
        <w:t xml:space="preserve"> (Deutsch)</w:t>
      </w:r>
    </w:p>
    <w:p w14:paraId="5061E54C" w14:textId="7702A767" w:rsidR="00DF51DD" w:rsidRDefault="00DF51DD" w:rsidP="00306248">
      <w:pPr>
        <w:rPr>
          <w:rFonts w:cs="Times New Roman"/>
          <w:bCs/>
        </w:rPr>
      </w:pPr>
      <w:r>
        <w:t>Seit Jahren</w:t>
      </w:r>
      <w:r w:rsidRPr="00C21942">
        <w:t xml:space="preserve"> </w:t>
      </w:r>
      <w:r>
        <w:t xml:space="preserve">beobachten Forscher einen stetig </w:t>
      </w:r>
      <w:r w:rsidR="002A0552">
        <w:t>an</w:t>
      </w:r>
      <w:r>
        <w:t xml:space="preserve">steigenden Anteil an </w:t>
      </w:r>
      <w:r w:rsidR="00502CE3">
        <w:t>Briefwählern</w:t>
      </w:r>
      <w:r>
        <w:t xml:space="preserve"> bei den </w:t>
      </w:r>
      <w:r w:rsidR="002A0552">
        <w:t>Wahlen in der Bundesrepublik</w:t>
      </w:r>
      <w:r>
        <w:rPr>
          <w:rFonts w:cs="Times New Roman"/>
          <w:bCs/>
        </w:rPr>
        <w:t xml:space="preserve">. </w:t>
      </w:r>
      <w:r w:rsidR="00BC6EC7">
        <w:rPr>
          <w:rFonts w:cs="Times New Roman"/>
          <w:bCs/>
        </w:rPr>
        <w:t xml:space="preserve">Bei der zurückliegenden Bundestagswahl hat sich dieser Trend fortgesetzt, </w:t>
      </w:r>
      <w:r w:rsidR="002A0552">
        <w:rPr>
          <w:rFonts w:cs="Times New Roman"/>
          <w:bCs/>
        </w:rPr>
        <w:t xml:space="preserve">so dass </w:t>
      </w:r>
      <w:r w:rsidR="00A03AB3">
        <w:rPr>
          <w:rFonts w:cs="Times New Roman"/>
          <w:bCs/>
        </w:rPr>
        <w:t>schlussendlich</w:t>
      </w:r>
      <w:r w:rsidR="00BC6EC7">
        <w:rPr>
          <w:rFonts w:cs="Times New Roman"/>
          <w:bCs/>
        </w:rPr>
        <w:t xml:space="preserve"> 47,3% aller Wahlberechtigten </w:t>
      </w:r>
      <w:r w:rsidR="00A03AB3">
        <w:rPr>
          <w:rFonts w:cs="Times New Roman"/>
          <w:bCs/>
        </w:rPr>
        <w:t xml:space="preserve">ihre Stimme </w:t>
      </w:r>
      <w:r w:rsidR="00BC6EC7">
        <w:rPr>
          <w:rFonts w:cs="Times New Roman"/>
          <w:bCs/>
        </w:rPr>
        <w:t>per Briefwahl ab</w:t>
      </w:r>
      <w:r w:rsidR="002A0552">
        <w:rPr>
          <w:rFonts w:cs="Times New Roman"/>
          <w:bCs/>
        </w:rPr>
        <w:t>gegeben haben</w:t>
      </w:r>
      <w:r w:rsidR="00BC6EC7">
        <w:rPr>
          <w:rFonts w:cs="Times New Roman"/>
          <w:bCs/>
        </w:rPr>
        <w:t xml:space="preserve">. </w:t>
      </w:r>
      <w:r w:rsidR="00BD2DD9">
        <w:rPr>
          <w:rFonts w:cs="Times New Roman"/>
          <w:bCs/>
        </w:rPr>
        <w:t>Obwohl im Vorfeld der Wahl</w:t>
      </w:r>
      <w:ins w:id="0" w:author="Stefan Haußner" w:date="2022-02-02T20:45:00Z">
        <w:r w:rsidR="00B76499">
          <w:rPr>
            <w:rFonts w:cs="Times New Roman"/>
            <w:bCs/>
          </w:rPr>
          <w:t xml:space="preserve"> der</w:t>
        </w:r>
      </w:ins>
      <w:r w:rsidR="00BD2DD9">
        <w:rPr>
          <w:rFonts w:cs="Times New Roman"/>
          <w:bCs/>
        </w:rPr>
        <w:t xml:space="preserve"> Anstieg der Briefwahl thematisiert </w:t>
      </w:r>
      <w:r w:rsidR="00867730">
        <w:rPr>
          <w:rFonts w:cs="Times New Roman"/>
          <w:bCs/>
        </w:rPr>
        <w:t xml:space="preserve">und problematisiert wurde, blieb im Nachgang der Wahl eine Diskussion über die Konsequenzen dieser Entwicklung aus. </w:t>
      </w:r>
      <w:r>
        <w:rPr>
          <w:rFonts w:cs="Times New Roman"/>
          <w:bCs/>
        </w:rPr>
        <w:t>Der vorliegende Beitrag erörtert</w:t>
      </w:r>
      <w:r w:rsidR="00867730">
        <w:rPr>
          <w:rFonts w:cs="Times New Roman"/>
          <w:bCs/>
        </w:rPr>
        <w:t xml:space="preserve"> daher</w:t>
      </w:r>
      <w:r>
        <w:rPr>
          <w:rFonts w:cs="Times New Roman"/>
          <w:bCs/>
        </w:rPr>
        <w:t xml:space="preserve">, welchen Einfluss die Briefwahl </w:t>
      </w:r>
      <w:r w:rsidR="002A0552">
        <w:rPr>
          <w:rFonts w:cs="Times New Roman"/>
          <w:bCs/>
        </w:rPr>
        <w:t>auf</w:t>
      </w:r>
      <w:r>
        <w:rPr>
          <w:rFonts w:cs="Times New Roman"/>
          <w:bCs/>
        </w:rPr>
        <w:t xml:space="preserve"> </w:t>
      </w:r>
      <w:r w:rsidR="002A0552">
        <w:rPr>
          <w:rFonts w:cs="Times New Roman"/>
          <w:bCs/>
        </w:rPr>
        <w:t>die</w:t>
      </w:r>
      <w:r>
        <w:rPr>
          <w:rFonts w:cs="Times New Roman"/>
          <w:bCs/>
        </w:rPr>
        <w:t xml:space="preserve"> Bundestagswahl 2021 hatte</w:t>
      </w:r>
      <w:r w:rsidR="00EC1401">
        <w:rPr>
          <w:rFonts w:cs="Times New Roman"/>
          <w:bCs/>
        </w:rPr>
        <w:t xml:space="preserve">. </w:t>
      </w:r>
      <w:r>
        <w:rPr>
          <w:rFonts w:cs="Times New Roman"/>
          <w:bCs/>
        </w:rPr>
        <w:t xml:space="preserve">Auf Basis der </w:t>
      </w:r>
      <w:r w:rsidR="00EC1401">
        <w:rPr>
          <w:rFonts w:cs="Times New Roman"/>
          <w:bCs/>
        </w:rPr>
        <w:t>Auswertung</w:t>
      </w:r>
      <w:r>
        <w:rPr>
          <w:rFonts w:cs="Times New Roman"/>
          <w:bCs/>
        </w:rPr>
        <w:t xml:space="preserve"> werden </w:t>
      </w:r>
      <w:del w:id="1" w:author="Stefan Haußner" w:date="2022-02-02T20:47:00Z">
        <w:r w:rsidR="00A03AB3" w:rsidDel="00F95445">
          <w:rPr>
            <w:rFonts w:cs="Times New Roman"/>
            <w:bCs/>
          </w:rPr>
          <w:delText xml:space="preserve">5 </w:delText>
        </w:r>
      </w:del>
      <w:ins w:id="2" w:author="Stefan Haußner" w:date="2022-02-02T20:47:00Z">
        <w:r w:rsidR="00F95445">
          <w:rPr>
            <w:rFonts w:cs="Times New Roman"/>
            <w:bCs/>
          </w:rPr>
          <w:t xml:space="preserve">fünf </w:t>
        </w:r>
      </w:ins>
      <w:r w:rsidR="00A03AB3">
        <w:rPr>
          <w:rFonts w:cs="Times New Roman"/>
          <w:bCs/>
        </w:rPr>
        <w:t>zentrale</w:t>
      </w:r>
      <w:r>
        <w:rPr>
          <w:rFonts w:cs="Times New Roman"/>
          <w:bCs/>
        </w:rPr>
        <w:t xml:space="preserve"> </w:t>
      </w:r>
      <w:r w:rsidR="00DF2902">
        <w:rPr>
          <w:rFonts w:cs="Times New Roman"/>
          <w:bCs/>
        </w:rPr>
        <w:t>Erkenntnisse</w:t>
      </w:r>
      <w:r>
        <w:rPr>
          <w:rFonts w:cs="Times New Roman"/>
          <w:bCs/>
        </w:rPr>
        <w:t xml:space="preserve"> abgeleitet</w:t>
      </w:r>
      <w:r w:rsidR="00A03AB3">
        <w:rPr>
          <w:rFonts w:cs="Times New Roman"/>
          <w:bCs/>
        </w:rPr>
        <w:t>:</w:t>
      </w:r>
    </w:p>
    <w:p w14:paraId="75F962C5" w14:textId="358D143E" w:rsidR="00DF2902" w:rsidRPr="00DF2902" w:rsidRDefault="00DF2902" w:rsidP="00DF2902">
      <w:pPr>
        <w:pStyle w:val="ListParagraph"/>
        <w:numPr>
          <w:ilvl w:val="0"/>
          <w:numId w:val="31"/>
        </w:numPr>
        <w:rPr>
          <w:rFonts w:cs="Times New Roman"/>
          <w:bCs/>
        </w:rPr>
      </w:pPr>
      <w:r w:rsidRPr="00DF2902">
        <w:rPr>
          <w:rFonts w:cs="Times New Roman"/>
          <w:bCs/>
        </w:rPr>
        <w:t>Die Prognosen hoher Briefwahlanteile wurden länderübergreifend bestätigt</w:t>
      </w:r>
      <w:r>
        <w:rPr>
          <w:rFonts w:cs="Times New Roman"/>
          <w:bCs/>
        </w:rPr>
        <w:t>.</w:t>
      </w:r>
      <w:r w:rsidRPr="00DF2902">
        <w:rPr>
          <w:rFonts w:cs="Times New Roman"/>
          <w:bCs/>
        </w:rPr>
        <w:tab/>
      </w:r>
    </w:p>
    <w:p w14:paraId="7B4F0564" w14:textId="3DEF7013" w:rsidR="00DF2902" w:rsidRPr="00DF2902" w:rsidRDefault="00DF2902" w:rsidP="00DF2902">
      <w:pPr>
        <w:pStyle w:val="ListParagraph"/>
        <w:numPr>
          <w:ilvl w:val="0"/>
          <w:numId w:val="31"/>
        </w:numPr>
        <w:rPr>
          <w:rFonts w:cs="Times New Roman"/>
          <w:bCs/>
        </w:rPr>
      </w:pPr>
      <w:r w:rsidRPr="00DF2902">
        <w:rPr>
          <w:rFonts w:cs="Times New Roman"/>
          <w:bCs/>
        </w:rPr>
        <w:t>Die Parteien konnten unterschiedlich stark von der Briefwahl profitieren</w:t>
      </w:r>
      <w:r>
        <w:rPr>
          <w:rFonts w:cs="Times New Roman"/>
          <w:bCs/>
        </w:rPr>
        <w:t>.</w:t>
      </w:r>
    </w:p>
    <w:p w14:paraId="218EC7D7" w14:textId="25AB613F" w:rsidR="00DF2902" w:rsidRPr="00DF2902" w:rsidRDefault="00DF2902" w:rsidP="00DF2902">
      <w:pPr>
        <w:pStyle w:val="ListParagraph"/>
        <w:numPr>
          <w:ilvl w:val="0"/>
          <w:numId w:val="31"/>
        </w:numPr>
        <w:rPr>
          <w:rFonts w:cs="Times New Roman"/>
          <w:bCs/>
        </w:rPr>
      </w:pPr>
      <w:r w:rsidRPr="00DF2902">
        <w:rPr>
          <w:rFonts w:cs="Times New Roman"/>
          <w:bCs/>
        </w:rPr>
        <w:t>Regional weichen Brief- und Urnenwahlergebnisse stark voneinander ab</w:t>
      </w:r>
      <w:r>
        <w:rPr>
          <w:rFonts w:cs="Times New Roman"/>
          <w:bCs/>
        </w:rPr>
        <w:t>.</w:t>
      </w:r>
      <w:r w:rsidRPr="00DF2902">
        <w:rPr>
          <w:rFonts w:cs="Times New Roman"/>
          <w:bCs/>
        </w:rPr>
        <w:tab/>
      </w:r>
    </w:p>
    <w:p w14:paraId="7D9535FA" w14:textId="2C7EB7E0" w:rsidR="00DF2902" w:rsidRPr="00DF2902" w:rsidRDefault="00DF2902" w:rsidP="00DF2902">
      <w:pPr>
        <w:pStyle w:val="ListParagraph"/>
        <w:numPr>
          <w:ilvl w:val="0"/>
          <w:numId w:val="31"/>
        </w:numPr>
        <w:rPr>
          <w:rFonts w:cs="Times New Roman"/>
          <w:bCs/>
        </w:rPr>
      </w:pPr>
      <w:r w:rsidRPr="00DF2902">
        <w:rPr>
          <w:rFonts w:cs="Times New Roman"/>
          <w:bCs/>
        </w:rPr>
        <w:t xml:space="preserve">Durch frühzeitige Stimmabgaben </w:t>
      </w:r>
      <w:r w:rsidR="00DA75FF">
        <w:rPr>
          <w:rFonts w:cs="Times New Roman"/>
          <w:bCs/>
        </w:rPr>
        <w:t>können</w:t>
      </w:r>
      <w:r w:rsidR="00DA75FF" w:rsidRPr="00DF2902">
        <w:rPr>
          <w:rFonts w:cs="Times New Roman"/>
          <w:bCs/>
        </w:rPr>
        <w:t xml:space="preserve"> </w:t>
      </w:r>
      <w:r w:rsidRPr="00DF2902">
        <w:rPr>
          <w:rFonts w:cs="Times New Roman"/>
          <w:bCs/>
        </w:rPr>
        <w:t xml:space="preserve">relevante Wahlkampfereignisse </w:t>
      </w:r>
      <w:r w:rsidR="00DA75FF">
        <w:rPr>
          <w:rFonts w:cs="Times New Roman"/>
          <w:bCs/>
        </w:rPr>
        <w:t>übergangen werden</w:t>
      </w:r>
      <w:r>
        <w:rPr>
          <w:rFonts w:cs="Times New Roman"/>
          <w:bCs/>
        </w:rPr>
        <w:t>.</w:t>
      </w:r>
    </w:p>
    <w:p w14:paraId="721673AC" w14:textId="06B3CD3C" w:rsidR="00B71417" w:rsidRDefault="00DF2902" w:rsidP="00DF2902">
      <w:pPr>
        <w:pStyle w:val="ListParagraph"/>
        <w:numPr>
          <w:ilvl w:val="0"/>
          <w:numId w:val="31"/>
        </w:numPr>
        <w:rPr>
          <w:rFonts w:cs="Times New Roman"/>
          <w:bCs/>
        </w:rPr>
      </w:pPr>
      <w:r w:rsidRPr="00DF2902">
        <w:rPr>
          <w:rFonts w:cs="Times New Roman"/>
          <w:bCs/>
        </w:rPr>
        <w:t xml:space="preserve">Für die Bundestagswahl 2021 gibt es jedoch wenig Hinweise auf </w:t>
      </w:r>
      <w:r w:rsidR="00EC1401">
        <w:rPr>
          <w:rFonts w:cs="Times New Roman"/>
          <w:bCs/>
        </w:rPr>
        <w:t>besonders einflussreiche</w:t>
      </w:r>
      <w:r w:rsidRPr="00DF2902">
        <w:rPr>
          <w:rFonts w:cs="Times New Roman"/>
          <w:bCs/>
        </w:rPr>
        <w:t xml:space="preserve"> Wahlkampfdynamiken</w:t>
      </w:r>
      <w:r>
        <w:rPr>
          <w:rFonts w:cs="Times New Roman"/>
          <w:bCs/>
        </w:rPr>
        <w:t>.</w:t>
      </w:r>
    </w:p>
    <w:p w14:paraId="6262355D" w14:textId="21EC7FCC" w:rsidR="00EC1401" w:rsidRPr="00AA5E56" w:rsidRDefault="00625DB6" w:rsidP="00EC1401">
      <w:pPr>
        <w:rPr>
          <w:rFonts w:cs="Times New Roman"/>
          <w:bCs/>
        </w:rPr>
      </w:pPr>
      <w:r>
        <w:rPr>
          <w:rFonts w:cs="Times New Roman"/>
          <w:bCs/>
        </w:rPr>
        <w:t>Anschließend wird diskutiert, welche</w:t>
      </w:r>
      <w:r w:rsidR="00EC1401">
        <w:rPr>
          <w:rFonts w:cs="Times New Roman"/>
          <w:bCs/>
        </w:rPr>
        <w:t xml:space="preserve"> praktischen Konsequenzen sich daraus für Staat und Verwaltung, Kandidierende und Parteien sowie die Wähler selbst ergeben.</w:t>
      </w:r>
    </w:p>
    <w:p w14:paraId="569ACA70" w14:textId="77777777" w:rsidR="0039676E" w:rsidRDefault="0039676E" w:rsidP="00AA5E56">
      <w:pPr>
        <w:rPr>
          <w:rFonts w:cs="Times New Roman"/>
          <w:b/>
        </w:rPr>
      </w:pPr>
    </w:p>
    <w:p w14:paraId="7ED32DEF" w14:textId="3D4336D1" w:rsidR="00EE34D1" w:rsidRPr="008B2E81" w:rsidRDefault="0039676E" w:rsidP="00AA5E56">
      <w:pPr>
        <w:rPr>
          <w:rFonts w:cs="Times New Roman"/>
          <w:bCs/>
          <w:lang w:val="en-US"/>
        </w:rPr>
      </w:pPr>
      <w:r w:rsidRPr="008B2E81">
        <w:rPr>
          <w:rFonts w:cs="Times New Roman"/>
          <w:b/>
          <w:lang w:val="en-US"/>
        </w:rPr>
        <w:t>Keywords</w:t>
      </w:r>
      <w:r w:rsidRPr="008B2E81">
        <w:rPr>
          <w:rFonts w:cs="Times New Roman"/>
          <w:bCs/>
          <w:lang w:val="en-US"/>
        </w:rPr>
        <w:t>: Briefwahl, Urnenwahl, Bundestagswahl 2021, Wahlbeteiligung</w:t>
      </w:r>
    </w:p>
    <w:p w14:paraId="2759DB6A" w14:textId="77777777" w:rsidR="0039676E" w:rsidRDefault="0039676E" w:rsidP="00EE34D1">
      <w:pPr>
        <w:rPr>
          <w:rFonts w:cs="Times New Roman"/>
          <w:b/>
          <w:lang w:val="en-US"/>
        </w:rPr>
      </w:pPr>
      <w:r>
        <w:rPr>
          <w:rFonts w:cs="Times New Roman"/>
          <w:b/>
          <w:lang w:val="en-US"/>
        </w:rPr>
        <w:br w:type="page"/>
      </w:r>
    </w:p>
    <w:p w14:paraId="5E106E07" w14:textId="7E0F2DB8" w:rsidR="00EE34D1" w:rsidRPr="00EE34D1" w:rsidRDefault="00EE34D1" w:rsidP="00EE34D1">
      <w:pPr>
        <w:rPr>
          <w:rFonts w:cs="Times New Roman"/>
          <w:b/>
          <w:lang w:val="en-US"/>
        </w:rPr>
      </w:pPr>
      <w:r w:rsidRPr="00EE34D1">
        <w:rPr>
          <w:rFonts w:cs="Times New Roman"/>
          <w:b/>
          <w:lang w:val="en-US"/>
        </w:rPr>
        <w:lastRenderedPageBreak/>
        <w:t>Executive Summary (</w:t>
      </w:r>
      <w:r>
        <w:rPr>
          <w:rFonts w:cs="Times New Roman"/>
          <w:b/>
          <w:lang w:val="en-US"/>
        </w:rPr>
        <w:t>English</w:t>
      </w:r>
      <w:r w:rsidRPr="00EE34D1">
        <w:rPr>
          <w:rFonts w:cs="Times New Roman"/>
          <w:b/>
          <w:lang w:val="en-US"/>
        </w:rPr>
        <w:t>)</w:t>
      </w:r>
    </w:p>
    <w:p w14:paraId="017B7E6F" w14:textId="60FFC661" w:rsidR="00EE34D1" w:rsidRPr="00EE34D1" w:rsidRDefault="00EE34D1" w:rsidP="00EE34D1">
      <w:pPr>
        <w:rPr>
          <w:rFonts w:cs="Times New Roman"/>
          <w:bCs/>
          <w:lang w:val="en-US"/>
        </w:rPr>
      </w:pPr>
      <w:r w:rsidRPr="00EE34D1">
        <w:rPr>
          <w:rFonts w:cs="Times New Roman"/>
          <w:bCs/>
          <w:lang w:val="en-US"/>
        </w:rPr>
        <w:t xml:space="preserve">For years, researchers have been observing a steadily increasing proportion of </w:t>
      </w:r>
      <w:r>
        <w:rPr>
          <w:rFonts w:cs="Times New Roman"/>
          <w:bCs/>
          <w:lang w:val="en-US"/>
        </w:rPr>
        <w:t>postal voters</w:t>
      </w:r>
      <w:r w:rsidRPr="00EE34D1">
        <w:rPr>
          <w:rFonts w:cs="Times New Roman"/>
          <w:bCs/>
          <w:lang w:val="en-US"/>
        </w:rPr>
        <w:t xml:space="preserve"> </w:t>
      </w:r>
      <w:r w:rsidR="008B2E81">
        <w:rPr>
          <w:rFonts w:cs="Times New Roman"/>
          <w:bCs/>
          <w:lang w:val="en-US"/>
        </w:rPr>
        <w:t>during</w:t>
      </w:r>
      <w:r>
        <w:rPr>
          <w:rFonts w:cs="Times New Roman"/>
          <w:bCs/>
          <w:lang w:val="en-US"/>
        </w:rPr>
        <w:t xml:space="preserve"> democratic </w:t>
      </w:r>
      <w:r w:rsidRPr="00EE34D1">
        <w:rPr>
          <w:rFonts w:cs="Times New Roman"/>
          <w:bCs/>
          <w:lang w:val="en-US"/>
        </w:rPr>
        <w:t xml:space="preserve">elections </w:t>
      </w:r>
      <w:r>
        <w:rPr>
          <w:rFonts w:cs="Times New Roman"/>
          <w:bCs/>
          <w:lang w:val="en-US"/>
        </w:rPr>
        <w:t>in</w:t>
      </w:r>
      <w:r w:rsidRPr="00EE34D1">
        <w:rPr>
          <w:rFonts w:cs="Times New Roman"/>
          <w:bCs/>
          <w:lang w:val="en-US"/>
        </w:rPr>
        <w:t xml:space="preserve"> Germany. This trend continued </w:t>
      </w:r>
      <w:r>
        <w:rPr>
          <w:rFonts w:cs="Times New Roman"/>
          <w:bCs/>
          <w:lang w:val="en-US"/>
        </w:rPr>
        <w:t>in the last federal election (Bundestagswahl 2021)</w:t>
      </w:r>
      <w:r w:rsidRPr="00EE34D1">
        <w:rPr>
          <w:rFonts w:cs="Times New Roman"/>
          <w:bCs/>
          <w:lang w:val="en-US"/>
        </w:rPr>
        <w:t xml:space="preserve">, with 47.3% of all eligible voters casting their ballots by </w:t>
      </w:r>
      <w:r>
        <w:rPr>
          <w:rFonts w:cs="Times New Roman"/>
          <w:bCs/>
          <w:lang w:val="en-US"/>
        </w:rPr>
        <w:t>postal</w:t>
      </w:r>
      <w:r w:rsidRPr="00EE34D1">
        <w:rPr>
          <w:rFonts w:cs="Times New Roman"/>
          <w:bCs/>
          <w:lang w:val="en-US"/>
        </w:rPr>
        <w:t xml:space="preserve"> ballot. Although the increase in postal voting was discussed and problematized in the run-up to the election, there </w:t>
      </w:r>
      <w:r>
        <w:rPr>
          <w:rFonts w:cs="Times New Roman"/>
          <w:bCs/>
          <w:lang w:val="en-US"/>
        </w:rPr>
        <w:t>is nearly</w:t>
      </w:r>
      <w:r w:rsidRPr="00EE34D1">
        <w:rPr>
          <w:rFonts w:cs="Times New Roman"/>
          <w:bCs/>
          <w:lang w:val="en-US"/>
        </w:rPr>
        <w:t xml:space="preserve"> no discussion of the consequences of this development in the aftermath of the election. This article therefore discusses the impact of postal voting on the 2021 federal election. Based on the </w:t>
      </w:r>
      <w:r>
        <w:rPr>
          <w:rFonts w:cs="Times New Roman"/>
          <w:bCs/>
          <w:lang w:val="en-US"/>
        </w:rPr>
        <w:t>analysis and preliminary results</w:t>
      </w:r>
      <w:r w:rsidRPr="00EE34D1">
        <w:rPr>
          <w:rFonts w:cs="Times New Roman"/>
          <w:bCs/>
          <w:lang w:val="en-US"/>
        </w:rPr>
        <w:t xml:space="preserve">, </w:t>
      </w:r>
      <w:del w:id="3" w:author="Stefan Haußner" w:date="2022-02-02T20:50:00Z">
        <w:r w:rsidRPr="00EE34D1" w:rsidDel="00F95445">
          <w:rPr>
            <w:rFonts w:cs="Times New Roman"/>
            <w:bCs/>
            <w:lang w:val="en-US"/>
          </w:rPr>
          <w:delText xml:space="preserve">5 </w:delText>
        </w:r>
      </w:del>
      <w:ins w:id="4" w:author="Stefan Haußner" w:date="2022-02-02T20:50:00Z">
        <w:r w:rsidR="00F95445">
          <w:rPr>
            <w:rFonts w:cs="Times New Roman"/>
            <w:bCs/>
            <w:lang w:val="en-US"/>
          </w:rPr>
          <w:t>five</w:t>
        </w:r>
        <w:r w:rsidR="00F95445" w:rsidRPr="00EE34D1">
          <w:rPr>
            <w:rFonts w:cs="Times New Roman"/>
            <w:bCs/>
            <w:lang w:val="en-US"/>
          </w:rPr>
          <w:t xml:space="preserve"> </w:t>
        </w:r>
      </w:ins>
      <w:r w:rsidRPr="00EE34D1">
        <w:rPr>
          <w:rFonts w:cs="Times New Roman"/>
          <w:bCs/>
          <w:lang w:val="en-US"/>
        </w:rPr>
        <w:t xml:space="preserve">key findings </w:t>
      </w:r>
      <w:r w:rsidR="0039676E">
        <w:rPr>
          <w:rFonts w:cs="Times New Roman"/>
          <w:bCs/>
          <w:lang w:val="en-US"/>
        </w:rPr>
        <w:t xml:space="preserve">can be </w:t>
      </w:r>
      <w:r w:rsidRPr="00EE34D1">
        <w:rPr>
          <w:rFonts w:cs="Times New Roman"/>
          <w:bCs/>
          <w:lang w:val="en-US"/>
        </w:rPr>
        <w:t>derived:</w:t>
      </w:r>
    </w:p>
    <w:p w14:paraId="79AE1ECB" w14:textId="33126458" w:rsidR="00EE34D1" w:rsidRPr="00EE34D1" w:rsidRDefault="00EE34D1" w:rsidP="00EE34D1">
      <w:pPr>
        <w:pStyle w:val="ListParagraph"/>
        <w:numPr>
          <w:ilvl w:val="0"/>
          <w:numId w:val="35"/>
        </w:numPr>
        <w:rPr>
          <w:rFonts w:cs="Times New Roman"/>
          <w:bCs/>
          <w:lang w:val="en-US"/>
        </w:rPr>
      </w:pPr>
      <w:r w:rsidRPr="00EE34D1">
        <w:rPr>
          <w:rFonts w:cs="Times New Roman"/>
          <w:bCs/>
          <w:lang w:val="en-US"/>
        </w:rPr>
        <w:t xml:space="preserve">The predictions of high postal vote shares were confirmed across </w:t>
      </w:r>
      <w:r w:rsidR="0039676E">
        <w:rPr>
          <w:rFonts w:cs="Times New Roman"/>
          <w:bCs/>
          <w:lang w:val="en-US"/>
        </w:rPr>
        <w:t>all</w:t>
      </w:r>
      <w:r w:rsidRPr="00EE34D1">
        <w:rPr>
          <w:rFonts w:cs="Times New Roman"/>
          <w:bCs/>
          <w:lang w:val="en-US"/>
        </w:rPr>
        <w:t xml:space="preserve"> Ger</w:t>
      </w:r>
      <w:r>
        <w:rPr>
          <w:rFonts w:cs="Times New Roman"/>
          <w:bCs/>
          <w:lang w:val="en-US"/>
        </w:rPr>
        <w:t>man States</w:t>
      </w:r>
      <w:r w:rsidR="0039676E">
        <w:rPr>
          <w:rFonts w:cs="Times New Roman"/>
          <w:bCs/>
          <w:lang w:val="en-US"/>
        </w:rPr>
        <w:t>.</w:t>
      </w:r>
    </w:p>
    <w:p w14:paraId="27E053F9" w14:textId="231BDDF0" w:rsidR="00EE34D1" w:rsidRPr="00EE34D1" w:rsidRDefault="00EE34D1" w:rsidP="00EE34D1">
      <w:pPr>
        <w:pStyle w:val="ListParagraph"/>
        <w:numPr>
          <w:ilvl w:val="0"/>
          <w:numId w:val="35"/>
        </w:numPr>
        <w:rPr>
          <w:rFonts w:cs="Times New Roman"/>
          <w:bCs/>
          <w:lang w:val="en-US"/>
        </w:rPr>
      </w:pPr>
      <w:r w:rsidRPr="00EE34D1">
        <w:rPr>
          <w:rFonts w:cs="Times New Roman"/>
          <w:bCs/>
          <w:lang w:val="en-US"/>
        </w:rPr>
        <w:t>The parties benefited to varying degrees from the postal ballot.</w:t>
      </w:r>
    </w:p>
    <w:p w14:paraId="640250FF" w14:textId="63A0611A" w:rsidR="00EE34D1" w:rsidRPr="00EE34D1" w:rsidRDefault="00EE34D1" w:rsidP="00EE34D1">
      <w:pPr>
        <w:pStyle w:val="ListParagraph"/>
        <w:numPr>
          <w:ilvl w:val="0"/>
          <w:numId w:val="35"/>
        </w:numPr>
        <w:rPr>
          <w:rFonts w:cs="Times New Roman"/>
          <w:bCs/>
          <w:lang w:val="en-US"/>
        </w:rPr>
      </w:pPr>
      <w:r w:rsidRPr="00EE34D1">
        <w:rPr>
          <w:rFonts w:cs="Times New Roman"/>
          <w:bCs/>
          <w:lang w:val="en-US"/>
        </w:rPr>
        <w:t xml:space="preserve">There were large regional differences between the results of the postal ballot and </w:t>
      </w:r>
      <w:r w:rsidR="0039676E">
        <w:rPr>
          <w:rFonts w:cs="Times New Roman"/>
          <w:bCs/>
          <w:lang w:val="en-US"/>
        </w:rPr>
        <w:t>in-person voting</w:t>
      </w:r>
      <w:r w:rsidRPr="00EE34D1">
        <w:rPr>
          <w:rFonts w:cs="Times New Roman"/>
          <w:bCs/>
          <w:lang w:val="en-US"/>
        </w:rPr>
        <w:t>.</w:t>
      </w:r>
      <w:r w:rsidRPr="00EE34D1">
        <w:rPr>
          <w:rFonts w:cs="Times New Roman"/>
          <w:bCs/>
          <w:lang w:val="en-US"/>
        </w:rPr>
        <w:tab/>
      </w:r>
    </w:p>
    <w:p w14:paraId="47EA22CC" w14:textId="3E0E7F13" w:rsidR="00EE34D1" w:rsidRPr="00EE34D1" w:rsidRDefault="00EE34D1" w:rsidP="00EE34D1">
      <w:pPr>
        <w:pStyle w:val="ListParagraph"/>
        <w:numPr>
          <w:ilvl w:val="0"/>
          <w:numId w:val="35"/>
        </w:numPr>
        <w:rPr>
          <w:rFonts w:cs="Times New Roman"/>
          <w:bCs/>
          <w:lang w:val="en-US"/>
        </w:rPr>
      </w:pPr>
      <w:r w:rsidRPr="00EE34D1">
        <w:rPr>
          <w:rFonts w:cs="Times New Roman"/>
          <w:bCs/>
          <w:lang w:val="en-US"/>
        </w:rPr>
        <w:t>Early voting allows relevant campaign events to be bypassed.</w:t>
      </w:r>
    </w:p>
    <w:p w14:paraId="7C45D5FB" w14:textId="77E392F3" w:rsidR="00EE34D1" w:rsidRPr="00EE34D1" w:rsidRDefault="00EE34D1" w:rsidP="00EE34D1">
      <w:pPr>
        <w:pStyle w:val="ListParagraph"/>
        <w:numPr>
          <w:ilvl w:val="0"/>
          <w:numId w:val="35"/>
        </w:numPr>
        <w:rPr>
          <w:rFonts w:cs="Times New Roman"/>
          <w:bCs/>
          <w:lang w:val="en-US"/>
        </w:rPr>
      </w:pPr>
      <w:r w:rsidRPr="00EE34D1">
        <w:rPr>
          <w:rFonts w:cs="Times New Roman"/>
          <w:bCs/>
          <w:lang w:val="en-US"/>
        </w:rPr>
        <w:t xml:space="preserve">For the </w:t>
      </w:r>
      <w:r w:rsidR="0039676E">
        <w:rPr>
          <w:rFonts w:cs="Times New Roman"/>
          <w:bCs/>
          <w:lang w:val="en-US"/>
        </w:rPr>
        <w:t xml:space="preserve">Bundestagswahl </w:t>
      </w:r>
      <w:r w:rsidR="0039676E" w:rsidRPr="00EE34D1">
        <w:rPr>
          <w:rFonts w:cs="Times New Roman"/>
          <w:bCs/>
          <w:lang w:val="en-US"/>
        </w:rPr>
        <w:t>2021</w:t>
      </w:r>
      <w:r w:rsidRPr="00EE34D1">
        <w:rPr>
          <w:rFonts w:cs="Times New Roman"/>
          <w:bCs/>
          <w:lang w:val="en-US"/>
        </w:rPr>
        <w:t>, however, there is little evidence of particularly influential campaign dynamics.</w:t>
      </w:r>
    </w:p>
    <w:p w14:paraId="1D7D1CDE" w14:textId="4A544AD6" w:rsidR="00EC1401" w:rsidRPr="00EE34D1" w:rsidRDefault="00EE34D1" w:rsidP="00AA5E56">
      <w:pPr>
        <w:rPr>
          <w:rFonts w:cs="Times New Roman"/>
          <w:bCs/>
          <w:lang w:val="en-US"/>
        </w:rPr>
      </w:pPr>
      <w:r w:rsidRPr="00EE34D1">
        <w:rPr>
          <w:rFonts w:cs="Times New Roman"/>
          <w:bCs/>
          <w:lang w:val="en-US"/>
        </w:rPr>
        <w:t>We then discuss the practical consequences of this for the state and administration, candidates and parties, and the voters themselves.</w:t>
      </w:r>
    </w:p>
    <w:p w14:paraId="0F0F1E42" w14:textId="77777777" w:rsidR="0039676E" w:rsidRPr="00EE34D1" w:rsidRDefault="0039676E" w:rsidP="00DF2902">
      <w:pPr>
        <w:rPr>
          <w:rFonts w:cs="Times New Roman"/>
          <w:bCs/>
          <w:lang w:val="en-US"/>
        </w:rPr>
      </w:pPr>
    </w:p>
    <w:p w14:paraId="424D52A2" w14:textId="708751C1" w:rsidR="00DF2902" w:rsidRPr="00EE34D1" w:rsidRDefault="00DF2902" w:rsidP="00A03AB3">
      <w:pPr>
        <w:rPr>
          <w:rFonts w:cs="Times New Roman"/>
          <w:bCs/>
          <w:lang w:val="en-US"/>
        </w:rPr>
      </w:pPr>
      <w:r w:rsidRPr="00EE34D1">
        <w:rPr>
          <w:rFonts w:cs="Times New Roman"/>
          <w:bCs/>
          <w:lang w:val="en-US"/>
        </w:rPr>
        <w:br w:type="page"/>
      </w:r>
    </w:p>
    <w:sdt>
      <w:sdtPr>
        <w:rPr>
          <w:rFonts w:ascii="Times New Roman" w:eastAsiaTheme="minorHAnsi" w:hAnsi="Times New Roman" w:cstheme="minorBidi"/>
          <w:color w:val="auto"/>
          <w:sz w:val="24"/>
          <w:szCs w:val="22"/>
          <w:lang w:val="de-DE"/>
        </w:rPr>
        <w:id w:val="-39603546"/>
        <w:docPartObj>
          <w:docPartGallery w:val="Table of Contents"/>
          <w:docPartUnique/>
        </w:docPartObj>
      </w:sdtPr>
      <w:sdtEndPr>
        <w:rPr>
          <w:b/>
          <w:bCs/>
          <w:noProof/>
        </w:rPr>
      </w:sdtEndPr>
      <w:sdtContent>
        <w:p w14:paraId="169F8AD4" w14:textId="0BD3F97D" w:rsidR="0042230B" w:rsidRPr="0039676E" w:rsidRDefault="00DB2B54">
          <w:pPr>
            <w:pStyle w:val="TOCHeading"/>
            <w:rPr>
              <w:rFonts w:ascii="Times New Roman" w:hAnsi="Times New Roman" w:cs="Times New Roman"/>
              <w:b/>
              <w:bCs/>
              <w:color w:val="auto"/>
              <w:sz w:val="24"/>
              <w:szCs w:val="24"/>
              <w:u w:val="single"/>
            </w:rPr>
          </w:pPr>
          <w:r w:rsidRPr="0039676E">
            <w:rPr>
              <w:rFonts w:ascii="Times New Roman" w:hAnsi="Times New Roman" w:cs="Times New Roman"/>
              <w:b/>
              <w:bCs/>
              <w:color w:val="auto"/>
              <w:sz w:val="24"/>
              <w:szCs w:val="24"/>
            </w:rPr>
            <w:t>Gliederung</w:t>
          </w:r>
        </w:p>
        <w:p w14:paraId="0D8E6E81" w14:textId="6A54F4C4" w:rsidR="001F7160" w:rsidRDefault="0042230B" w:rsidP="001F7160">
          <w:pPr>
            <w:pStyle w:val="TOC1"/>
            <w:jc w:val="left"/>
            <w:rPr>
              <w:rFonts w:asciiTheme="minorHAnsi" w:eastAsiaTheme="minorEastAsia" w:hAnsiTheme="minorHAnsi"/>
              <w:noProof/>
              <w:szCs w:val="24"/>
              <w:lang w:eastAsia="en-GB"/>
            </w:rPr>
          </w:pPr>
          <w:r>
            <w:fldChar w:fldCharType="begin"/>
          </w:r>
          <w:r>
            <w:instrText xml:space="preserve"> TOC \o "1-3" \h \z \u </w:instrText>
          </w:r>
          <w:r>
            <w:fldChar w:fldCharType="separate"/>
          </w:r>
          <w:hyperlink w:anchor="_Toc94718083" w:history="1">
            <w:r w:rsidR="001F7160" w:rsidRPr="00592976">
              <w:rPr>
                <w:rStyle w:val="Hyperlink"/>
                <w:noProof/>
              </w:rPr>
              <w:t>1.</w:t>
            </w:r>
            <w:r w:rsidR="001F7160">
              <w:rPr>
                <w:rFonts w:asciiTheme="minorHAnsi" w:eastAsiaTheme="minorEastAsia" w:hAnsiTheme="minorHAnsi"/>
                <w:noProof/>
                <w:szCs w:val="24"/>
                <w:lang w:eastAsia="en-GB"/>
              </w:rPr>
              <w:tab/>
            </w:r>
            <w:r w:rsidR="001F7160" w:rsidRPr="00592976">
              <w:rPr>
                <w:rStyle w:val="Hyperlink"/>
                <w:noProof/>
              </w:rPr>
              <w:t>Der Briefwahlrekord bei der Bundestagswahl 2021</w:t>
            </w:r>
            <w:r w:rsidR="001F7160">
              <w:rPr>
                <w:noProof/>
                <w:webHidden/>
              </w:rPr>
              <w:tab/>
            </w:r>
            <w:r w:rsidR="001F7160">
              <w:rPr>
                <w:noProof/>
                <w:webHidden/>
              </w:rPr>
              <w:fldChar w:fldCharType="begin"/>
            </w:r>
            <w:r w:rsidR="001F7160">
              <w:rPr>
                <w:noProof/>
                <w:webHidden/>
              </w:rPr>
              <w:instrText xml:space="preserve"> PAGEREF _Toc94718083 \h </w:instrText>
            </w:r>
            <w:r w:rsidR="001F7160">
              <w:rPr>
                <w:noProof/>
                <w:webHidden/>
              </w:rPr>
            </w:r>
            <w:r w:rsidR="001F7160">
              <w:rPr>
                <w:noProof/>
                <w:webHidden/>
              </w:rPr>
              <w:fldChar w:fldCharType="separate"/>
            </w:r>
            <w:r w:rsidR="001F7160">
              <w:rPr>
                <w:noProof/>
                <w:webHidden/>
              </w:rPr>
              <w:t>5</w:t>
            </w:r>
            <w:r w:rsidR="001F7160">
              <w:rPr>
                <w:noProof/>
                <w:webHidden/>
              </w:rPr>
              <w:fldChar w:fldCharType="end"/>
            </w:r>
          </w:hyperlink>
        </w:p>
        <w:p w14:paraId="2C3208D5" w14:textId="275D544F" w:rsidR="001F7160" w:rsidRDefault="009B6E96" w:rsidP="001F7160">
          <w:pPr>
            <w:pStyle w:val="TOC1"/>
            <w:jc w:val="left"/>
            <w:rPr>
              <w:rFonts w:asciiTheme="minorHAnsi" w:eastAsiaTheme="minorEastAsia" w:hAnsiTheme="minorHAnsi"/>
              <w:noProof/>
              <w:szCs w:val="24"/>
              <w:lang w:eastAsia="en-GB"/>
            </w:rPr>
          </w:pPr>
          <w:hyperlink w:anchor="_Toc94718084" w:history="1">
            <w:r w:rsidR="001F7160" w:rsidRPr="00592976">
              <w:rPr>
                <w:rStyle w:val="Hyperlink"/>
                <w:noProof/>
              </w:rPr>
              <w:t>2.</w:t>
            </w:r>
            <w:r w:rsidR="001F7160">
              <w:rPr>
                <w:rFonts w:asciiTheme="minorHAnsi" w:eastAsiaTheme="minorEastAsia" w:hAnsiTheme="minorHAnsi"/>
                <w:noProof/>
                <w:szCs w:val="24"/>
                <w:lang w:eastAsia="en-GB"/>
              </w:rPr>
              <w:tab/>
            </w:r>
            <w:r w:rsidR="001F7160" w:rsidRPr="00592976">
              <w:rPr>
                <w:rStyle w:val="Hyperlink"/>
                <w:noProof/>
              </w:rPr>
              <w:t>Fünf zentrale Erkenntnisse für die Bundestagswahl 2021</w:t>
            </w:r>
            <w:r w:rsidR="001F7160">
              <w:rPr>
                <w:noProof/>
                <w:webHidden/>
              </w:rPr>
              <w:tab/>
            </w:r>
            <w:r w:rsidR="001F7160">
              <w:rPr>
                <w:noProof/>
                <w:webHidden/>
              </w:rPr>
              <w:fldChar w:fldCharType="begin"/>
            </w:r>
            <w:r w:rsidR="001F7160">
              <w:rPr>
                <w:noProof/>
                <w:webHidden/>
              </w:rPr>
              <w:instrText xml:space="preserve"> PAGEREF _Toc94718084 \h </w:instrText>
            </w:r>
            <w:r w:rsidR="001F7160">
              <w:rPr>
                <w:noProof/>
                <w:webHidden/>
              </w:rPr>
            </w:r>
            <w:r w:rsidR="001F7160">
              <w:rPr>
                <w:noProof/>
                <w:webHidden/>
              </w:rPr>
              <w:fldChar w:fldCharType="separate"/>
            </w:r>
            <w:r w:rsidR="001F7160">
              <w:rPr>
                <w:noProof/>
                <w:webHidden/>
              </w:rPr>
              <w:t>6</w:t>
            </w:r>
            <w:r w:rsidR="001F7160">
              <w:rPr>
                <w:noProof/>
                <w:webHidden/>
              </w:rPr>
              <w:fldChar w:fldCharType="end"/>
            </w:r>
          </w:hyperlink>
        </w:p>
        <w:p w14:paraId="16898F2D" w14:textId="1A46E83F" w:rsidR="001F7160" w:rsidRDefault="009B6E96" w:rsidP="001F7160">
          <w:pPr>
            <w:pStyle w:val="TOC2"/>
            <w:tabs>
              <w:tab w:val="left" w:pos="960"/>
              <w:tab w:val="right" w:leader="dot" w:pos="9062"/>
            </w:tabs>
            <w:jc w:val="left"/>
            <w:rPr>
              <w:rFonts w:asciiTheme="minorHAnsi" w:eastAsiaTheme="minorEastAsia" w:hAnsiTheme="minorHAnsi"/>
              <w:noProof/>
              <w:szCs w:val="24"/>
              <w:lang w:eastAsia="en-GB"/>
            </w:rPr>
          </w:pPr>
          <w:hyperlink w:anchor="_Toc94718085" w:history="1">
            <w:r w:rsidR="001F7160" w:rsidRPr="00592976">
              <w:rPr>
                <w:rStyle w:val="Hyperlink"/>
                <w:noProof/>
              </w:rPr>
              <w:t>2.1.</w:t>
            </w:r>
            <w:r w:rsidR="001F7160">
              <w:rPr>
                <w:rFonts w:asciiTheme="minorHAnsi" w:eastAsiaTheme="minorEastAsia" w:hAnsiTheme="minorHAnsi"/>
                <w:noProof/>
                <w:szCs w:val="24"/>
                <w:lang w:eastAsia="en-GB"/>
              </w:rPr>
              <w:tab/>
            </w:r>
            <w:r w:rsidR="001F7160" w:rsidRPr="00592976">
              <w:rPr>
                <w:rStyle w:val="Hyperlink"/>
                <w:noProof/>
              </w:rPr>
              <w:t>Die Prognosen hoher Briefwahlanteile wurden länderübergreifend bestätigt</w:t>
            </w:r>
            <w:r w:rsidR="001F7160">
              <w:rPr>
                <w:noProof/>
                <w:webHidden/>
              </w:rPr>
              <w:tab/>
            </w:r>
            <w:r w:rsidR="001F7160">
              <w:rPr>
                <w:noProof/>
                <w:webHidden/>
              </w:rPr>
              <w:fldChar w:fldCharType="begin"/>
            </w:r>
            <w:r w:rsidR="001F7160">
              <w:rPr>
                <w:noProof/>
                <w:webHidden/>
              </w:rPr>
              <w:instrText xml:space="preserve"> PAGEREF _Toc94718085 \h </w:instrText>
            </w:r>
            <w:r w:rsidR="001F7160">
              <w:rPr>
                <w:noProof/>
                <w:webHidden/>
              </w:rPr>
            </w:r>
            <w:r w:rsidR="001F7160">
              <w:rPr>
                <w:noProof/>
                <w:webHidden/>
              </w:rPr>
              <w:fldChar w:fldCharType="separate"/>
            </w:r>
            <w:r w:rsidR="001F7160">
              <w:rPr>
                <w:noProof/>
                <w:webHidden/>
              </w:rPr>
              <w:t>6</w:t>
            </w:r>
            <w:r w:rsidR="001F7160">
              <w:rPr>
                <w:noProof/>
                <w:webHidden/>
              </w:rPr>
              <w:fldChar w:fldCharType="end"/>
            </w:r>
          </w:hyperlink>
        </w:p>
        <w:p w14:paraId="364662E0" w14:textId="295087DD" w:rsidR="001F7160" w:rsidRDefault="009B6E96" w:rsidP="001F7160">
          <w:pPr>
            <w:pStyle w:val="TOC2"/>
            <w:tabs>
              <w:tab w:val="left" w:pos="960"/>
              <w:tab w:val="right" w:leader="dot" w:pos="9062"/>
            </w:tabs>
            <w:jc w:val="left"/>
            <w:rPr>
              <w:rFonts w:asciiTheme="minorHAnsi" w:eastAsiaTheme="minorEastAsia" w:hAnsiTheme="minorHAnsi"/>
              <w:noProof/>
              <w:szCs w:val="24"/>
              <w:lang w:eastAsia="en-GB"/>
            </w:rPr>
          </w:pPr>
          <w:hyperlink w:anchor="_Toc94718086" w:history="1">
            <w:r w:rsidR="001F7160" w:rsidRPr="00592976">
              <w:rPr>
                <w:rStyle w:val="Hyperlink"/>
                <w:noProof/>
              </w:rPr>
              <w:t>2.2.</w:t>
            </w:r>
            <w:r w:rsidR="001F7160">
              <w:rPr>
                <w:rFonts w:asciiTheme="minorHAnsi" w:eastAsiaTheme="minorEastAsia" w:hAnsiTheme="minorHAnsi"/>
                <w:noProof/>
                <w:szCs w:val="24"/>
                <w:lang w:eastAsia="en-GB"/>
              </w:rPr>
              <w:tab/>
            </w:r>
            <w:r w:rsidR="001F7160" w:rsidRPr="00592976">
              <w:rPr>
                <w:rStyle w:val="Hyperlink"/>
                <w:noProof/>
              </w:rPr>
              <w:t>Die Parteien konnten unterschiedlich stark von der Briefwahl profitieren</w:t>
            </w:r>
            <w:r w:rsidR="001F7160">
              <w:rPr>
                <w:noProof/>
                <w:webHidden/>
              </w:rPr>
              <w:tab/>
            </w:r>
            <w:r w:rsidR="001F7160">
              <w:rPr>
                <w:noProof/>
                <w:webHidden/>
              </w:rPr>
              <w:fldChar w:fldCharType="begin"/>
            </w:r>
            <w:r w:rsidR="001F7160">
              <w:rPr>
                <w:noProof/>
                <w:webHidden/>
              </w:rPr>
              <w:instrText xml:space="preserve"> PAGEREF _Toc94718086 \h </w:instrText>
            </w:r>
            <w:r w:rsidR="001F7160">
              <w:rPr>
                <w:noProof/>
                <w:webHidden/>
              </w:rPr>
            </w:r>
            <w:r w:rsidR="001F7160">
              <w:rPr>
                <w:noProof/>
                <w:webHidden/>
              </w:rPr>
              <w:fldChar w:fldCharType="separate"/>
            </w:r>
            <w:r w:rsidR="001F7160">
              <w:rPr>
                <w:noProof/>
                <w:webHidden/>
              </w:rPr>
              <w:t>7</w:t>
            </w:r>
            <w:r w:rsidR="001F7160">
              <w:rPr>
                <w:noProof/>
                <w:webHidden/>
              </w:rPr>
              <w:fldChar w:fldCharType="end"/>
            </w:r>
          </w:hyperlink>
        </w:p>
        <w:p w14:paraId="454C07B0" w14:textId="5628A6A5" w:rsidR="001F7160" w:rsidRDefault="009B6E96" w:rsidP="001F7160">
          <w:pPr>
            <w:pStyle w:val="TOC2"/>
            <w:tabs>
              <w:tab w:val="left" w:pos="960"/>
              <w:tab w:val="right" w:leader="dot" w:pos="9062"/>
            </w:tabs>
            <w:jc w:val="left"/>
            <w:rPr>
              <w:rFonts w:asciiTheme="minorHAnsi" w:eastAsiaTheme="minorEastAsia" w:hAnsiTheme="minorHAnsi"/>
              <w:noProof/>
              <w:szCs w:val="24"/>
              <w:lang w:eastAsia="en-GB"/>
            </w:rPr>
          </w:pPr>
          <w:hyperlink w:anchor="_Toc94718087" w:history="1">
            <w:r w:rsidR="001F7160" w:rsidRPr="00592976">
              <w:rPr>
                <w:rStyle w:val="Hyperlink"/>
                <w:noProof/>
              </w:rPr>
              <w:t>2.3.</w:t>
            </w:r>
            <w:r w:rsidR="001F7160">
              <w:rPr>
                <w:rFonts w:asciiTheme="minorHAnsi" w:eastAsiaTheme="minorEastAsia" w:hAnsiTheme="minorHAnsi"/>
                <w:noProof/>
                <w:szCs w:val="24"/>
                <w:lang w:eastAsia="en-GB"/>
              </w:rPr>
              <w:tab/>
            </w:r>
            <w:r w:rsidR="001F7160" w:rsidRPr="00592976">
              <w:rPr>
                <w:rStyle w:val="Hyperlink"/>
                <w:noProof/>
              </w:rPr>
              <w:t>Regional weichen Brief- und Urnenwahlergebnisse stark voneinander ab</w:t>
            </w:r>
            <w:r w:rsidR="001F7160">
              <w:rPr>
                <w:noProof/>
                <w:webHidden/>
              </w:rPr>
              <w:tab/>
            </w:r>
            <w:r w:rsidR="001F7160">
              <w:rPr>
                <w:noProof/>
                <w:webHidden/>
              </w:rPr>
              <w:fldChar w:fldCharType="begin"/>
            </w:r>
            <w:r w:rsidR="001F7160">
              <w:rPr>
                <w:noProof/>
                <w:webHidden/>
              </w:rPr>
              <w:instrText xml:space="preserve"> PAGEREF _Toc94718087 \h </w:instrText>
            </w:r>
            <w:r w:rsidR="001F7160">
              <w:rPr>
                <w:noProof/>
                <w:webHidden/>
              </w:rPr>
            </w:r>
            <w:r w:rsidR="001F7160">
              <w:rPr>
                <w:noProof/>
                <w:webHidden/>
              </w:rPr>
              <w:fldChar w:fldCharType="separate"/>
            </w:r>
            <w:r w:rsidR="001F7160">
              <w:rPr>
                <w:noProof/>
                <w:webHidden/>
              </w:rPr>
              <w:t>8</w:t>
            </w:r>
            <w:r w:rsidR="001F7160">
              <w:rPr>
                <w:noProof/>
                <w:webHidden/>
              </w:rPr>
              <w:fldChar w:fldCharType="end"/>
            </w:r>
          </w:hyperlink>
        </w:p>
        <w:p w14:paraId="10CFBC63" w14:textId="3CB9CDDD" w:rsidR="001F7160" w:rsidRDefault="009B6E96" w:rsidP="001F7160">
          <w:pPr>
            <w:pStyle w:val="TOC2"/>
            <w:tabs>
              <w:tab w:val="left" w:pos="960"/>
              <w:tab w:val="right" w:leader="dot" w:pos="9062"/>
            </w:tabs>
            <w:jc w:val="left"/>
            <w:rPr>
              <w:rFonts w:asciiTheme="minorHAnsi" w:eastAsiaTheme="minorEastAsia" w:hAnsiTheme="minorHAnsi"/>
              <w:noProof/>
              <w:szCs w:val="24"/>
              <w:lang w:eastAsia="en-GB"/>
            </w:rPr>
          </w:pPr>
          <w:hyperlink w:anchor="_Toc94718088" w:history="1">
            <w:r w:rsidR="001F7160" w:rsidRPr="00592976">
              <w:rPr>
                <w:rStyle w:val="Hyperlink"/>
                <w:noProof/>
              </w:rPr>
              <w:t>2.4.</w:t>
            </w:r>
            <w:r w:rsidR="001F7160">
              <w:rPr>
                <w:rFonts w:asciiTheme="minorHAnsi" w:eastAsiaTheme="minorEastAsia" w:hAnsiTheme="minorHAnsi"/>
                <w:noProof/>
                <w:szCs w:val="24"/>
                <w:lang w:eastAsia="en-GB"/>
              </w:rPr>
              <w:tab/>
            </w:r>
            <w:r w:rsidR="001F7160" w:rsidRPr="00592976">
              <w:rPr>
                <w:rStyle w:val="Hyperlink"/>
                <w:noProof/>
              </w:rPr>
              <w:t>Durch frühzeitige Stimmabgaben können relevante Wahlkampfereignisse übergangen werden.</w:t>
            </w:r>
            <w:r w:rsidR="001F7160">
              <w:rPr>
                <w:noProof/>
                <w:webHidden/>
              </w:rPr>
              <w:tab/>
            </w:r>
            <w:r w:rsidR="001F7160">
              <w:rPr>
                <w:noProof/>
                <w:webHidden/>
              </w:rPr>
              <w:fldChar w:fldCharType="begin"/>
            </w:r>
            <w:r w:rsidR="001F7160">
              <w:rPr>
                <w:noProof/>
                <w:webHidden/>
              </w:rPr>
              <w:instrText xml:space="preserve"> PAGEREF _Toc94718088 \h </w:instrText>
            </w:r>
            <w:r w:rsidR="001F7160">
              <w:rPr>
                <w:noProof/>
                <w:webHidden/>
              </w:rPr>
            </w:r>
            <w:r w:rsidR="001F7160">
              <w:rPr>
                <w:noProof/>
                <w:webHidden/>
              </w:rPr>
              <w:fldChar w:fldCharType="separate"/>
            </w:r>
            <w:r w:rsidR="001F7160">
              <w:rPr>
                <w:noProof/>
                <w:webHidden/>
              </w:rPr>
              <w:t>10</w:t>
            </w:r>
            <w:r w:rsidR="001F7160">
              <w:rPr>
                <w:noProof/>
                <w:webHidden/>
              </w:rPr>
              <w:fldChar w:fldCharType="end"/>
            </w:r>
          </w:hyperlink>
        </w:p>
        <w:p w14:paraId="0C7AE674" w14:textId="074FCDA4" w:rsidR="001F7160" w:rsidRDefault="009B6E96" w:rsidP="001F7160">
          <w:pPr>
            <w:pStyle w:val="TOC2"/>
            <w:tabs>
              <w:tab w:val="left" w:pos="960"/>
              <w:tab w:val="right" w:leader="dot" w:pos="9062"/>
            </w:tabs>
            <w:jc w:val="left"/>
            <w:rPr>
              <w:rFonts w:asciiTheme="minorHAnsi" w:eastAsiaTheme="minorEastAsia" w:hAnsiTheme="minorHAnsi"/>
              <w:noProof/>
              <w:szCs w:val="24"/>
              <w:lang w:eastAsia="en-GB"/>
            </w:rPr>
          </w:pPr>
          <w:hyperlink w:anchor="_Toc94718089" w:history="1">
            <w:r w:rsidR="001F7160" w:rsidRPr="00592976">
              <w:rPr>
                <w:rStyle w:val="Hyperlink"/>
                <w:noProof/>
              </w:rPr>
              <w:t>2.5.</w:t>
            </w:r>
            <w:r w:rsidR="001F7160">
              <w:rPr>
                <w:rFonts w:asciiTheme="minorHAnsi" w:eastAsiaTheme="minorEastAsia" w:hAnsiTheme="minorHAnsi"/>
                <w:noProof/>
                <w:szCs w:val="24"/>
                <w:lang w:eastAsia="en-GB"/>
              </w:rPr>
              <w:tab/>
            </w:r>
            <w:r w:rsidR="001F7160" w:rsidRPr="00592976">
              <w:rPr>
                <w:rStyle w:val="Hyperlink"/>
                <w:noProof/>
              </w:rPr>
              <w:t>Für die Bundestagswahl 2021 gibt es jedoch wenig Hinweise auf besonders einflussreiche Wahlkampfdynamiken.</w:t>
            </w:r>
            <w:r w:rsidR="001F7160">
              <w:rPr>
                <w:noProof/>
                <w:webHidden/>
              </w:rPr>
              <w:tab/>
            </w:r>
            <w:r w:rsidR="001F7160">
              <w:rPr>
                <w:noProof/>
                <w:webHidden/>
              </w:rPr>
              <w:fldChar w:fldCharType="begin"/>
            </w:r>
            <w:r w:rsidR="001F7160">
              <w:rPr>
                <w:noProof/>
                <w:webHidden/>
              </w:rPr>
              <w:instrText xml:space="preserve"> PAGEREF _Toc94718089 \h </w:instrText>
            </w:r>
            <w:r w:rsidR="001F7160">
              <w:rPr>
                <w:noProof/>
                <w:webHidden/>
              </w:rPr>
            </w:r>
            <w:r w:rsidR="001F7160">
              <w:rPr>
                <w:noProof/>
                <w:webHidden/>
              </w:rPr>
              <w:fldChar w:fldCharType="separate"/>
            </w:r>
            <w:r w:rsidR="001F7160">
              <w:rPr>
                <w:noProof/>
                <w:webHidden/>
              </w:rPr>
              <w:t>12</w:t>
            </w:r>
            <w:r w:rsidR="001F7160">
              <w:rPr>
                <w:noProof/>
                <w:webHidden/>
              </w:rPr>
              <w:fldChar w:fldCharType="end"/>
            </w:r>
          </w:hyperlink>
        </w:p>
        <w:p w14:paraId="61E7A45D" w14:textId="5FBC93BE" w:rsidR="001F7160" w:rsidRDefault="009B6E96" w:rsidP="001F7160">
          <w:pPr>
            <w:pStyle w:val="TOC1"/>
            <w:jc w:val="left"/>
            <w:rPr>
              <w:rFonts w:asciiTheme="minorHAnsi" w:eastAsiaTheme="minorEastAsia" w:hAnsiTheme="minorHAnsi"/>
              <w:noProof/>
              <w:szCs w:val="24"/>
              <w:lang w:eastAsia="en-GB"/>
            </w:rPr>
          </w:pPr>
          <w:hyperlink w:anchor="_Toc94718090" w:history="1">
            <w:r w:rsidR="001F7160" w:rsidRPr="00592976">
              <w:rPr>
                <w:rStyle w:val="Hyperlink"/>
                <w:noProof/>
              </w:rPr>
              <w:t>3.</w:t>
            </w:r>
            <w:r w:rsidR="001F7160">
              <w:rPr>
                <w:rFonts w:asciiTheme="minorHAnsi" w:eastAsiaTheme="minorEastAsia" w:hAnsiTheme="minorHAnsi"/>
                <w:noProof/>
                <w:szCs w:val="24"/>
                <w:lang w:eastAsia="en-GB"/>
              </w:rPr>
              <w:tab/>
            </w:r>
            <w:r w:rsidR="001F7160" w:rsidRPr="00592976">
              <w:rPr>
                <w:rStyle w:val="Hyperlink"/>
                <w:noProof/>
              </w:rPr>
              <w:t>Praktische Implikationen für Staat, Parteien und Wähler</w:t>
            </w:r>
            <w:r w:rsidR="001F7160">
              <w:rPr>
                <w:noProof/>
                <w:webHidden/>
              </w:rPr>
              <w:tab/>
            </w:r>
            <w:r w:rsidR="001F7160">
              <w:rPr>
                <w:noProof/>
                <w:webHidden/>
              </w:rPr>
              <w:fldChar w:fldCharType="begin"/>
            </w:r>
            <w:r w:rsidR="001F7160">
              <w:rPr>
                <w:noProof/>
                <w:webHidden/>
              </w:rPr>
              <w:instrText xml:space="preserve"> PAGEREF _Toc94718090 \h </w:instrText>
            </w:r>
            <w:r w:rsidR="001F7160">
              <w:rPr>
                <w:noProof/>
                <w:webHidden/>
              </w:rPr>
            </w:r>
            <w:r w:rsidR="001F7160">
              <w:rPr>
                <w:noProof/>
                <w:webHidden/>
              </w:rPr>
              <w:fldChar w:fldCharType="separate"/>
            </w:r>
            <w:r w:rsidR="001F7160">
              <w:rPr>
                <w:noProof/>
                <w:webHidden/>
              </w:rPr>
              <w:t>13</w:t>
            </w:r>
            <w:r w:rsidR="001F7160">
              <w:rPr>
                <w:noProof/>
                <w:webHidden/>
              </w:rPr>
              <w:fldChar w:fldCharType="end"/>
            </w:r>
          </w:hyperlink>
        </w:p>
        <w:p w14:paraId="0E9974C8" w14:textId="75E189EF" w:rsidR="001F7160" w:rsidRDefault="009B6E96" w:rsidP="001F7160">
          <w:pPr>
            <w:pStyle w:val="TOC1"/>
            <w:jc w:val="left"/>
            <w:rPr>
              <w:rFonts w:asciiTheme="minorHAnsi" w:eastAsiaTheme="minorEastAsia" w:hAnsiTheme="minorHAnsi"/>
              <w:noProof/>
              <w:szCs w:val="24"/>
              <w:lang w:eastAsia="en-GB"/>
            </w:rPr>
          </w:pPr>
          <w:hyperlink w:anchor="_Toc94718091" w:history="1">
            <w:r w:rsidR="001F7160" w:rsidRPr="00592976">
              <w:rPr>
                <w:rStyle w:val="Hyperlink"/>
                <w:noProof/>
              </w:rPr>
              <w:t>4.</w:t>
            </w:r>
            <w:r w:rsidR="001F7160">
              <w:rPr>
                <w:rFonts w:asciiTheme="minorHAnsi" w:eastAsiaTheme="minorEastAsia" w:hAnsiTheme="minorHAnsi"/>
                <w:noProof/>
                <w:szCs w:val="24"/>
                <w:lang w:eastAsia="en-GB"/>
              </w:rPr>
              <w:tab/>
            </w:r>
            <w:r w:rsidR="001F7160" w:rsidRPr="00592976">
              <w:rPr>
                <w:rStyle w:val="Hyperlink"/>
                <w:noProof/>
              </w:rPr>
              <w:t>Zusammenfassung</w:t>
            </w:r>
            <w:r w:rsidR="001F7160">
              <w:rPr>
                <w:noProof/>
                <w:webHidden/>
              </w:rPr>
              <w:tab/>
            </w:r>
            <w:r w:rsidR="001F7160">
              <w:rPr>
                <w:noProof/>
                <w:webHidden/>
              </w:rPr>
              <w:fldChar w:fldCharType="begin"/>
            </w:r>
            <w:r w:rsidR="001F7160">
              <w:rPr>
                <w:noProof/>
                <w:webHidden/>
              </w:rPr>
              <w:instrText xml:space="preserve"> PAGEREF _Toc94718091 \h </w:instrText>
            </w:r>
            <w:r w:rsidR="001F7160">
              <w:rPr>
                <w:noProof/>
                <w:webHidden/>
              </w:rPr>
            </w:r>
            <w:r w:rsidR="001F7160">
              <w:rPr>
                <w:noProof/>
                <w:webHidden/>
              </w:rPr>
              <w:fldChar w:fldCharType="separate"/>
            </w:r>
            <w:r w:rsidR="001F7160">
              <w:rPr>
                <w:noProof/>
                <w:webHidden/>
              </w:rPr>
              <w:t>14</w:t>
            </w:r>
            <w:r w:rsidR="001F7160">
              <w:rPr>
                <w:noProof/>
                <w:webHidden/>
              </w:rPr>
              <w:fldChar w:fldCharType="end"/>
            </w:r>
          </w:hyperlink>
        </w:p>
        <w:p w14:paraId="3021CCD6" w14:textId="6A1637B3" w:rsidR="001F7160" w:rsidRDefault="009B6E96" w:rsidP="001F7160">
          <w:pPr>
            <w:pStyle w:val="TOC1"/>
            <w:jc w:val="left"/>
            <w:rPr>
              <w:rFonts w:asciiTheme="minorHAnsi" w:eastAsiaTheme="minorEastAsia" w:hAnsiTheme="minorHAnsi"/>
              <w:noProof/>
              <w:szCs w:val="24"/>
              <w:lang w:eastAsia="en-GB"/>
            </w:rPr>
          </w:pPr>
          <w:hyperlink w:anchor="_Toc94718092" w:history="1">
            <w:r w:rsidR="001F7160" w:rsidRPr="00592976">
              <w:rPr>
                <w:rStyle w:val="Hyperlink"/>
                <w:noProof/>
              </w:rPr>
              <w:t>5.</w:t>
            </w:r>
            <w:r w:rsidR="001F7160">
              <w:rPr>
                <w:rFonts w:asciiTheme="minorHAnsi" w:eastAsiaTheme="minorEastAsia" w:hAnsiTheme="minorHAnsi"/>
                <w:noProof/>
                <w:szCs w:val="24"/>
                <w:lang w:eastAsia="en-GB"/>
              </w:rPr>
              <w:tab/>
            </w:r>
            <w:r w:rsidR="001F7160" w:rsidRPr="00592976">
              <w:rPr>
                <w:rStyle w:val="Hyperlink"/>
                <w:noProof/>
              </w:rPr>
              <w:t>Literaturverzeichnis</w:t>
            </w:r>
            <w:r w:rsidR="001F7160">
              <w:rPr>
                <w:noProof/>
                <w:webHidden/>
              </w:rPr>
              <w:tab/>
            </w:r>
            <w:r w:rsidR="001F7160">
              <w:rPr>
                <w:noProof/>
                <w:webHidden/>
              </w:rPr>
              <w:fldChar w:fldCharType="begin"/>
            </w:r>
            <w:r w:rsidR="001F7160">
              <w:rPr>
                <w:noProof/>
                <w:webHidden/>
              </w:rPr>
              <w:instrText xml:space="preserve"> PAGEREF _Toc94718092 \h </w:instrText>
            </w:r>
            <w:r w:rsidR="001F7160">
              <w:rPr>
                <w:noProof/>
                <w:webHidden/>
              </w:rPr>
            </w:r>
            <w:r w:rsidR="001F7160">
              <w:rPr>
                <w:noProof/>
                <w:webHidden/>
              </w:rPr>
              <w:fldChar w:fldCharType="separate"/>
            </w:r>
            <w:r w:rsidR="001F7160">
              <w:rPr>
                <w:noProof/>
                <w:webHidden/>
              </w:rPr>
              <w:t>16</w:t>
            </w:r>
            <w:r w:rsidR="001F7160">
              <w:rPr>
                <w:noProof/>
                <w:webHidden/>
              </w:rPr>
              <w:fldChar w:fldCharType="end"/>
            </w:r>
          </w:hyperlink>
        </w:p>
        <w:p w14:paraId="45556BC3" w14:textId="1BBBFFB7" w:rsidR="0042230B" w:rsidRPr="00BA6883" w:rsidRDefault="0042230B" w:rsidP="001F7160">
          <w:pPr>
            <w:jc w:val="left"/>
          </w:pPr>
          <w:r>
            <w:rPr>
              <w:b/>
              <w:bCs/>
              <w:noProof/>
            </w:rPr>
            <w:fldChar w:fldCharType="end"/>
          </w:r>
        </w:p>
      </w:sdtContent>
    </w:sdt>
    <w:p w14:paraId="408F4C02" w14:textId="77777777" w:rsidR="000A3980" w:rsidRDefault="000A3980" w:rsidP="000A3980">
      <w:pPr>
        <w:pStyle w:val="Heading1"/>
        <w:numPr>
          <w:ilvl w:val="0"/>
          <w:numId w:val="10"/>
        </w:numPr>
      </w:pPr>
      <w:r>
        <w:br w:type="page"/>
      </w:r>
    </w:p>
    <w:p w14:paraId="0404F011" w14:textId="618D942D" w:rsidR="000E361E" w:rsidRDefault="00A05810" w:rsidP="00AC71F0">
      <w:pPr>
        <w:pStyle w:val="Heading1"/>
      </w:pPr>
      <w:bookmarkStart w:id="5" w:name="_Toc94718083"/>
      <w:r>
        <w:lastRenderedPageBreak/>
        <w:t>Der Briefwahlrekord bei der</w:t>
      </w:r>
      <w:r w:rsidR="000C7D54">
        <w:t xml:space="preserve"> Bundestagswahl </w:t>
      </w:r>
      <w:r w:rsidR="001E290B">
        <w:t>2021</w:t>
      </w:r>
      <w:bookmarkEnd w:id="5"/>
    </w:p>
    <w:p w14:paraId="3DF46696" w14:textId="77777777" w:rsidR="00F95445" w:rsidRDefault="0039676E" w:rsidP="00007AB0">
      <w:pPr>
        <w:rPr>
          <w:ins w:id="6" w:author="Stefan Haußner" w:date="2022-02-02T20:54:00Z"/>
        </w:rPr>
      </w:pPr>
      <w:r>
        <w:rPr>
          <w:noProof/>
          <w:lang w:eastAsia="de-DE"/>
        </w:rPr>
        <w:drawing>
          <wp:anchor distT="0" distB="0" distL="114300" distR="114300" simplePos="0" relativeHeight="251681792" behindDoc="0" locked="0" layoutInCell="1" allowOverlap="1" wp14:anchorId="6437A1AC" wp14:editId="546AA322">
            <wp:simplePos x="0" y="0"/>
            <wp:positionH relativeFrom="column">
              <wp:posOffset>1270</wp:posOffset>
            </wp:positionH>
            <wp:positionV relativeFrom="paragraph">
              <wp:posOffset>1870020</wp:posOffset>
            </wp:positionV>
            <wp:extent cx="5760720" cy="2304415"/>
            <wp:effectExtent l="0" t="0" r="0" b="0"/>
            <wp:wrapTopAndBottom/>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60720" cy="2304415"/>
                    </a:xfrm>
                    <a:prstGeom prst="rect">
                      <a:avLst/>
                    </a:prstGeom>
                  </pic:spPr>
                </pic:pic>
              </a:graphicData>
            </a:graphic>
            <wp14:sizeRelH relativeFrom="page">
              <wp14:pctWidth>0</wp14:pctWidth>
            </wp14:sizeRelH>
            <wp14:sizeRelV relativeFrom="page">
              <wp14:pctHeight>0</wp14:pctHeight>
            </wp14:sizeRelV>
          </wp:anchor>
        </w:drawing>
      </w:r>
      <w:r w:rsidR="00B9409B">
        <w:rPr>
          <w:noProof/>
          <w:lang w:eastAsia="de-DE"/>
        </w:rPr>
        <mc:AlternateContent>
          <mc:Choice Requires="wps">
            <w:drawing>
              <wp:anchor distT="0" distB="0" distL="114300" distR="114300" simplePos="0" relativeHeight="251680768" behindDoc="0" locked="0" layoutInCell="1" allowOverlap="1" wp14:anchorId="7EA0322E" wp14:editId="1A014212">
                <wp:simplePos x="0" y="0"/>
                <wp:positionH relativeFrom="column">
                  <wp:posOffset>6717</wp:posOffset>
                </wp:positionH>
                <wp:positionV relativeFrom="paragraph">
                  <wp:posOffset>4171315</wp:posOffset>
                </wp:positionV>
                <wp:extent cx="5760720" cy="635"/>
                <wp:effectExtent l="0" t="0" r="0" b="0"/>
                <wp:wrapTopAndBottom/>
                <wp:docPr id="2" name="Textfeld 2"/>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4901A6EA" w14:textId="3F87E163" w:rsidR="00B9409B" w:rsidRPr="00B9409B" w:rsidRDefault="00B9409B" w:rsidP="00B9409B">
                            <w:pPr>
                              <w:pStyle w:val="Caption"/>
                              <w:rPr>
                                <w:noProof/>
                                <w:szCs w:val="22"/>
                              </w:rPr>
                            </w:pPr>
                            <w:r>
                              <w:t xml:space="preserve">Abbildung </w:t>
                            </w:r>
                            <w:r w:rsidR="009B6E96">
                              <w:fldChar w:fldCharType="begin"/>
                            </w:r>
                            <w:r w:rsidR="009B6E96">
                              <w:instrText xml:space="preserve"> SEQ Abbildung \* ARABIC </w:instrText>
                            </w:r>
                            <w:r w:rsidR="009B6E96">
                              <w:fldChar w:fldCharType="separate"/>
                            </w:r>
                            <w:r w:rsidR="00FB3C36">
                              <w:rPr>
                                <w:noProof/>
                              </w:rPr>
                              <w:t>1</w:t>
                            </w:r>
                            <w:r w:rsidR="009B6E96">
                              <w:rPr>
                                <w:noProof/>
                              </w:rPr>
                              <w:fldChar w:fldCharType="end"/>
                            </w:r>
                            <w:r>
                              <w:t>: Entwicklung der Briefwahlanteile von 1957-2021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EA0322E" id="_x0000_t202" coordsize="21600,21600" o:spt="202" path="m,l,21600r21600,l21600,xe">
                <v:stroke joinstyle="miter"/>
                <v:path gradientshapeok="t" o:connecttype="rect"/>
              </v:shapetype>
              <v:shape id="Textfeld 2" o:spid="_x0000_s1026" type="#_x0000_t202" style="position:absolute;left:0;text-align:left;margin-left:.55pt;margin-top:328.45pt;width:453.6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" stroked="f">
                <v:textbox style="mso-fit-shape-to-text:t" inset="0,0,0,0">
                  <w:txbxContent>
                    <w:p w14:paraId="4901A6EA" w14:textId="3F87E163" w:rsidR="00B9409B" w:rsidRPr="00B9409B" w:rsidRDefault="00B9409B" w:rsidP="00B9409B">
                      <w:pPr>
                        <w:pStyle w:val="Beschriftung"/>
                        <w:rPr>
                          <w:noProof/>
                          <w:szCs w:val="22"/>
                        </w:rPr>
                      </w:pPr>
                      <w:r>
                        <w:t xml:space="preserve">Abbildung </w:t>
                      </w:r>
                      <w:fldSimple w:instr=" SEQ Abbildung \* ARABIC ">
                        <w:r w:rsidR="00FB3C36">
                          <w:rPr>
                            <w:noProof/>
                          </w:rPr>
                          <w:t>1</w:t>
                        </w:r>
                      </w:fldSimple>
                      <w:r>
                        <w:t>: Entwicklung der Briefwahlanteile von 1957-2021</w:t>
                      </w:r>
                    </w:p>
                  </w:txbxContent>
                </v:textbox>
                <w10:wrap type="topAndBottom"/>
              </v:shape>
            </w:pict>
          </mc:Fallback>
        </mc:AlternateContent>
      </w:r>
      <w:r w:rsidR="00B9409B">
        <w:t xml:space="preserve">Die Möglichkeit der Briefwahl wird immer beliebter. Während bei der Einführung der Briefwahl zur Bundestagswahl 1957 noch 4,9 % aller Wahlberechtigten ihre Stimme per Brief abgaben, </w:t>
      </w:r>
      <w:r w:rsidR="00B9409B" w:rsidRPr="009134C0">
        <w:t>waren es 2017 bereits 28,6 % (Bundeswahlleiter</w:t>
      </w:r>
      <w:r w:rsidR="00B9409B">
        <w:t>, 2021</w:t>
      </w:r>
      <w:r w:rsidR="00B9409B" w:rsidRPr="009134C0">
        <w:t xml:space="preserve">). Bei der Bundestagswahl 2021 hat sich diese Entwicklung, </w:t>
      </w:r>
      <w:r w:rsidR="00B9409B">
        <w:t xml:space="preserve">auch befördert </w:t>
      </w:r>
      <w:r w:rsidR="00B9409B" w:rsidRPr="009134C0">
        <w:t xml:space="preserve">durch die globale </w:t>
      </w:r>
      <w:r w:rsidR="00B9409B">
        <w:t>COVID</w:t>
      </w:r>
      <w:r w:rsidR="00B9409B" w:rsidRPr="009134C0">
        <w:t>-19 Pandemie, noch einmal verstärkt.</w:t>
      </w:r>
      <w:r w:rsidR="00B9409B">
        <w:t xml:space="preserve"> Mit einem beispiellosen Zuwachs von 18,7 Prozentpunkten gaben bundesweit 47,3 % aller Bürger ihre Stimme per Briefwahl ab (vgl. Abbildung 1). Ein Anstieg war aufgrund der Pandemie erwartet worden, aber auch bei der vorherigen Wahl, gab bereits mehr als ein Viertel aller Wähler ihre Stimme vorzeitig ab. Der große Zuwachs 2021 </w:t>
      </w:r>
      <w:r w:rsidR="001D16A7">
        <w:t>ist somit ein Extremfall einer längeren Entwicklung.</w:t>
      </w:r>
      <w:r w:rsidR="00FB3C36">
        <w:t xml:space="preserve"> </w:t>
      </w:r>
    </w:p>
    <w:p w14:paraId="5F7792E6" w14:textId="1D811C3C" w:rsidR="00007AB0" w:rsidRDefault="006F30FB" w:rsidP="00007AB0">
      <w:r>
        <w:t>Nach Angaben der Bertelsmann Stiftung spiegelt sich d</w:t>
      </w:r>
      <w:r w:rsidR="00230EC8">
        <w:t>ie</w:t>
      </w:r>
      <w:r>
        <w:t xml:space="preserve"> zunehmende Popularität der Briefwahl </w:t>
      </w:r>
      <w:r w:rsidR="00230EC8">
        <w:t xml:space="preserve">auch </w:t>
      </w:r>
      <w:r w:rsidR="00EE509F">
        <w:t xml:space="preserve">in </w:t>
      </w:r>
      <w:r w:rsidR="00C21942">
        <w:t xml:space="preserve">einer </w:t>
      </w:r>
      <w:r w:rsidR="00075051">
        <w:t>wachsenden</w:t>
      </w:r>
      <w:r w:rsidR="00C21942">
        <w:t xml:space="preserve"> Akzeptanz</w:t>
      </w:r>
      <w:r w:rsidR="006D588F">
        <w:t xml:space="preserve"> </w:t>
      </w:r>
      <w:r w:rsidR="00EE509F">
        <w:t>in der Bevölkerung</w:t>
      </w:r>
      <w:r w:rsidR="00075051">
        <w:t xml:space="preserve"> wider</w:t>
      </w:r>
      <w:r w:rsidR="006D588F">
        <w:t xml:space="preserve">. </w:t>
      </w:r>
      <w:r w:rsidR="00037275">
        <w:t xml:space="preserve">So stieg der Anteil </w:t>
      </w:r>
      <w:r w:rsidR="00EE509F">
        <w:t>der</w:t>
      </w:r>
      <w:r w:rsidR="00037275">
        <w:t xml:space="preserve"> Befragten, welche die Briefwahl der klassischen Urnenwahl bevorzugen, </w:t>
      </w:r>
      <w:r w:rsidR="00EE509F">
        <w:t xml:space="preserve">alleine zwischen 2007 und 2015 von </w:t>
      </w:r>
      <w:r w:rsidR="00037275">
        <w:t xml:space="preserve">31% auf 43,7% </w:t>
      </w:r>
      <w:r w:rsidR="00230EC8">
        <w:t>(Bertelsmann Stiftung, 2016)</w:t>
      </w:r>
      <w:r w:rsidR="00037275">
        <w:t xml:space="preserve">. </w:t>
      </w:r>
      <w:r w:rsidR="002A427E">
        <w:t>Doch</w:t>
      </w:r>
      <w:r w:rsidR="00B11EF1">
        <w:t xml:space="preserve"> trotz i</w:t>
      </w:r>
      <w:r w:rsidR="006636FA">
        <w:t>hrer steigenden</w:t>
      </w:r>
      <w:r w:rsidR="00230EC8">
        <w:t xml:space="preserve"> Relevanz </w:t>
      </w:r>
      <w:r w:rsidR="006636FA">
        <w:t>ist</w:t>
      </w:r>
      <w:r w:rsidR="00230EC8">
        <w:t xml:space="preserve"> die Briefwahl </w:t>
      </w:r>
      <w:r w:rsidR="006636FA">
        <w:t>in Deutschland</w:t>
      </w:r>
      <w:r w:rsidR="001813B5">
        <w:t xml:space="preserve"> </w:t>
      </w:r>
      <w:r w:rsidR="006636FA">
        <w:t xml:space="preserve">noch ein vergleichsweise </w:t>
      </w:r>
      <w:r w:rsidR="00405182">
        <w:t>wenig</w:t>
      </w:r>
      <w:r w:rsidR="006636FA">
        <w:t xml:space="preserve"> </w:t>
      </w:r>
      <w:r w:rsidR="004429A3">
        <w:t>erforschtes</w:t>
      </w:r>
      <w:r w:rsidR="006636FA">
        <w:t xml:space="preserve"> Phänomen. </w:t>
      </w:r>
      <w:r w:rsidR="004429A3">
        <w:t xml:space="preserve">So </w:t>
      </w:r>
      <w:r w:rsidR="005F4B37">
        <w:t>konzentrieren</w:t>
      </w:r>
      <w:r w:rsidR="00D52F89">
        <w:t xml:space="preserve"> sich </w:t>
      </w:r>
      <w:r w:rsidR="00CA124D">
        <w:t xml:space="preserve">wissenschaftliche Studien </w:t>
      </w:r>
      <w:r w:rsidR="004429A3">
        <w:t xml:space="preserve">bis heute </w:t>
      </w:r>
      <w:r w:rsidR="00D52F89">
        <w:t xml:space="preserve">vorwiegend auf </w:t>
      </w:r>
      <w:r w:rsidR="00A05810">
        <w:t>die</w:t>
      </w:r>
      <w:r w:rsidR="004429A3">
        <w:t xml:space="preserve"> verfassungsrechtlichen Konsequenzen im Bereich des Wahlrechts (</w:t>
      </w:r>
      <w:r w:rsidR="00966D25">
        <w:t xml:space="preserve">vgl. </w:t>
      </w:r>
      <w:r w:rsidR="004429A3">
        <w:t xml:space="preserve">Buchstein, 2000; Kersting, 2019) sowie </w:t>
      </w:r>
      <w:r w:rsidR="00A05810">
        <w:t>auf den demographischen Unterschieden</w:t>
      </w:r>
      <w:r w:rsidR="00D52F89">
        <w:t xml:space="preserve"> zwischen</w:t>
      </w:r>
      <w:r w:rsidR="00B81EFE">
        <w:t xml:space="preserve"> Brief</w:t>
      </w:r>
      <w:r w:rsidR="00D52F89">
        <w:t>- und Urnenwählern</w:t>
      </w:r>
      <w:r w:rsidR="00B81EFE">
        <w:t xml:space="preserve"> (vgl. </w:t>
      </w:r>
      <w:r w:rsidR="00EB02A4">
        <w:t xml:space="preserve">Bertelsmann Stiftung, 2016; Lichteblau &amp; Wagner, 2019; Wagner </w:t>
      </w:r>
      <w:r w:rsidR="00966D25">
        <w:t>&amp;</w:t>
      </w:r>
      <w:r w:rsidR="00EB02A4">
        <w:t xml:space="preserve"> Lichteblau</w:t>
      </w:r>
      <w:del w:id="7" w:author="Stefan Haußner" w:date="2022-02-02T20:54:00Z">
        <w:r w:rsidR="00B81EFE" w:rsidDel="00F95445">
          <w:delText xml:space="preserve"> (</w:delText>
        </w:r>
      </w:del>
      <w:ins w:id="8" w:author="Stefan Haußner" w:date="2022-02-02T20:54:00Z">
        <w:r w:rsidR="00F95445">
          <w:t xml:space="preserve">, </w:t>
        </w:r>
      </w:ins>
      <w:r w:rsidR="00B81EFE">
        <w:t>2020</w:t>
      </w:r>
      <w:del w:id="9" w:author="Stefan Haußner" w:date="2022-02-02T20:54:00Z">
        <w:r w:rsidR="00B81EFE" w:rsidDel="00F95445">
          <w:delText>)</w:delText>
        </w:r>
      </w:del>
      <w:r w:rsidR="00E83D5E">
        <w:t>)</w:t>
      </w:r>
      <w:r w:rsidR="004429A3" w:rsidRPr="0071646A">
        <w:t>.</w:t>
      </w:r>
      <w:r w:rsidR="004429A3">
        <w:t xml:space="preserve"> </w:t>
      </w:r>
      <w:r w:rsidR="001D16A7">
        <w:t xml:space="preserve">Auch die öffentliche Debatte versiegte unmittelbar nach der Bundestagswahl 2021. Abbildung 2 zeigt die durch Google News aufgefundenen Nachrichtenbeiträge zum Thema Briefwahl 2021 im Zeitverlauf. Während im Vorfeld der Bundestagswahl diskutiert und informiert wird, </w:t>
      </w:r>
      <w:r w:rsidR="00007AB0">
        <w:t xml:space="preserve">bleibt eine Diskussion über die Konsequenzen und Wirkungen der steigenden Briefwahlquoten nahezu gänzlich aus. </w:t>
      </w:r>
      <w:r w:rsidR="00007AB0">
        <w:lastRenderedPageBreak/>
        <w:t xml:space="preserve">Der vorliegende Beitrag will diese Diskussion anregen </w:t>
      </w:r>
      <w:r w:rsidR="001F7160">
        <w:rPr>
          <w:noProof/>
        </w:rPr>
        <mc:AlternateContent>
          <mc:Choice Requires="wpg">
            <w:drawing>
              <wp:anchor distT="0" distB="0" distL="114300" distR="114300" simplePos="0" relativeHeight="251696128" behindDoc="0" locked="0" layoutInCell="1" allowOverlap="1" wp14:anchorId="2B97DAD5" wp14:editId="63B0899F">
                <wp:simplePos x="0" y="0"/>
                <wp:positionH relativeFrom="column">
                  <wp:posOffset>4445</wp:posOffset>
                </wp:positionH>
                <wp:positionV relativeFrom="page">
                  <wp:posOffset>1012916</wp:posOffset>
                </wp:positionV>
                <wp:extent cx="5760720" cy="3725545"/>
                <wp:effectExtent l="0" t="0" r="5080" b="0"/>
                <wp:wrapTopAndBottom/>
                <wp:docPr id="21" name="Group 21"/>
                <wp:cNvGraphicFramePr/>
                <a:graphic xmlns:a="http://schemas.openxmlformats.org/drawingml/2006/main">
                  <a:graphicData uri="http://schemas.microsoft.com/office/word/2010/wordprocessingGroup">
                    <wpg:wgp>
                      <wpg:cNvGrpSpPr/>
                      <wpg:grpSpPr>
                        <a:xfrm>
                          <a:off x="0" y="0"/>
                          <a:ext cx="5760720" cy="3725545"/>
                          <a:chOff x="0" y="0"/>
                          <a:chExt cx="5760720" cy="3725545"/>
                        </a:xfrm>
                      </wpg:grpSpPr>
                      <wps:wsp>
                        <wps:cNvPr id="8" name="Text Box 8"/>
                        <wps:cNvSpPr txBox="1"/>
                        <wps:spPr>
                          <a:xfrm>
                            <a:off x="0" y="3467100"/>
                            <a:ext cx="5760720" cy="258445"/>
                          </a:xfrm>
                          <a:prstGeom prst="rect">
                            <a:avLst/>
                          </a:prstGeom>
                          <a:solidFill>
                            <a:prstClr val="white"/>
                          </a:solidFill>
                          <a:ln>
                            <a:noFill/>
                          </a:ln>
                        </wps:spPr>
                        <wps:txbx>
                          <w:txbxContent>
                            <w:p w14:paraId="5ABEC51B" w14:textId="3A71632A" w:rsidR="008D53C7" w:rsidRPr="00037FBA" w:rsidRDefault="008D53C7" w:rsidP="008D53C7">
                              <w:pPr>
                                <w:pStyle w:val="Caption"/>
                                <w:rPr>
                                  <w:szCs w:val="22"/>
                                </w:rPr>
                              </w:pPr>
                              <w:r>
                                <w:t xml:space="preserve">Abbildung </w:t>
                              </w:r>
                              <w:r w:rsidR="009B6E96">
                                <w:fldChar w:fldCharType="begin"/>
                              </w:r>
                              <w:r w:rsidR="009B6E96">
                                <w:instrText xml:space="preserve"> SEQ Abbildung \* ARABIC </w:instrText>
                              </w:r>
                              <w:r w:rsidR="009B6E96">
                                <w:fldChar w:fldCharType="separate"/>
                              </w:r>
                              <w:r w:rsidR="00FB3C36">
                                <w:rPr>
                                  <w:noProof/>
                                </w:rPr>
                                <w:t>2</w:t>
                              </w:r>
                              <w:r w:rsidR="009B6E96">
                                <w:rPr>
                                  <w:noProof/>
                                </w:rPr>
                                <w:fldChar w:fldCharType="end"/>
                              </w:r>
                              <w:r w:rsidRPr="00612547">
                                <w:t>: Google News Suchergebnisse zum Thema Briefwahl bei der Bundestagswahl 2021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20" name="Picture 20" descr="Chart&#10;&#10;Description automatically generated"/>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60720" cy="3360420"/>
                          </a:xfrm>
                          <a:prstGeom prst="rect">
                            <a:avLst/>
                          </a:prstGeom>
                        </pic:spPr>
                      </pic:pic>
                    </wpg:wgp>
                  </a:graphicData>
                </a:graphic>
              </wp:anchor>
            </w:drawing>
          </mc:Choice>
          <mc:Fallback>
            <w:pict>
              <v:group w14:anchorId="2B97DAD5" id="Group 21" o:spid="_x0000_s1027" style="position:absolute;left:0;text-align:left;margin-left:.35pt;margin-top:79.75pt;width:453.6pt;height:293.35pt;z-index:251696128;mso-position-vertical-relative:page" coordsize="57607,372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">
                <v:shape id="Text Box 8" o:spid="_x0000_s1028" type="#_x0000_t202" style="position:absolute;top:34671;width:5760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14:paraId="5ABEC51B" w14:textId="3A71632A" w:rsidR="008D53C7" w:rsidRPr="00037FBA" w:rsidRDefault="008D53C7" w:rsidP="008D53C7">
                        <w:pPr>
                          <w:pStyle w:val="Beschriftung"/>
                          <w:rPr>
                            <w:szCs w:val="22"/>
                          </w:rPr>
                        </w:pPr>
                        <w:r>
                          <w:t xml:space="preserve">Abbildung </w:t>
                        </w:r>
                        <w:fldSimple w:instr=" SEQ Abbildung \* ARABIC ">
                          <w:r w:rsidR="00FB3C36">
                            <w:rPr>
                              <w:noProof/>
                            </w:rPr>
                            <w:t>2</w:t>
                          </w:r>
                        </w:fldSimple>
                        <w:r w:rsidRPr="00612547">
                          <w:t>: Google News Suchergebnisse zum Thema Briefwahl bei der Bundestagswahl 2021</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0" o:spid="_x0000_s1029" type="#_x0000_t75" alt="Chart&#10;&#10;Description automatically generated" style="position:absolute;width:57607;height:336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">
                  <v:imagedata r:id="rId10" o:title="Chart&#10;&#10;Description automatically generated"/>
                </v:shape>
                <w10:wrap type="topAndBottom" anchory="page"/>
              </v:group>
            </w:pict>
          </mc:Fallback>
        </mc:AlternateContent>
      </w:r>
      <w:r w:rsidR="00007AB0">
        <w:t xml:space="preserve">und präsentiert fünf Erkenntnisse, die sich aus den Ergebnissen der Bundestagswahl 2021 ableiten lassen. Anschließend werden auf Basis der Erkenntnisse die wichtigsten </w:t>
      </w:r>
      <w:r w:rsidR="00007AB0" w:rsidRPr="009134C0">
        <w:t>t</w:t>
      </w:r>
      <w:r w:rsidR="00007AB0">
        <w:t>heoretischen und praktischen Konsequenzen steigender Briefwahlanteile für Staat und Verwaltung, Kandidierende und Parteien sowie die Wähler selbst abgeleitet.</w:t>
      </w:r>
    </w:p>
    <w:p w14:paraId="19D1CB3A" w14:textId="149C08EE" w:rsidR="00816C6A" w:rsidRDefault="0014069D" w:rsidP="00816C6A">
      <w:pPr>
        <w:pStyle w:val="Heading1"/>
        <w:spacing w:line="259" w:lineRule="auto"/>
        <w:jc w:val="left"/>
      </w:pPr>
      <w:bookmarkStart w:id="10" w:name="_Toc94718084"/>
      <w:r>
        <w:t>Fünf z</w:t>
      </w:r>
      <w:r w:rsidR="00816C6A">
        <w:t>entrale Erkenntnisse für die Bundestagswahl 2021</w:t>
      </w:r>
      <w:bookmarkEnd w:id="10"/>
    </w:p>
    <w:p w14:paraId="28AD50F6" w14:textId="34A283A3" w:rsidR="00726BB5" w:rsidRPr="00726BB5" w:rsidRDefault="002F5CA1" w:rsidP="00400146">
      <w:pPr>
        <w:pStyle w:val="Heading2"/>
      </w:pPr>
      <w:bookmarkStart w:id="11" w:name="_Toc94718085"/>
      <w:r>
        <w:t>Die</w:t>
      </w:r>
      <w:r w:rsidR="004D1E6F">
        <w:t xml:space="preserve"> </w:t>
      </w:r>
      <w:r w:rsidR="0072081E">
        <w:t xml:space="preserve">Prognosen hoher Briefwahlanteile wurden </w:t>
      </w:r>
      <w:r>
        <w:t xml:space="preserve">länderübergreifend </w:t>
      </w:r>
      <w:r w:rsidR="0072081E">
        <w:t>bestätigt</w:t>
      </w:r>
      <w:bookmarkEnd w:id="11"/>
    </w:p>
    <w:p w14:paraId="3BF59FFA" w14:textId="41826A0E" w:rsidR="00D40C1D" w:rsidRDefault="00443869" w:rsidP="00A45F98">
      <w:r>
        <w:t xml:space="preserve">Bereits im Vorfeld der Bundestagswahl </w:t>
      </w:r>
      <w:r w:rsidR="004D1E6F">
        <w:t xml:space="preserve">zum 20. Deutschen Bundestag </w:t>
      </w:r>
      <w:r>
        <w:t>wurde ein starker Zuwachs an Briefwahlstimmen erwartet</w:t>
      </w:r>
      <w:r w:rsidR="004D1E6F">
        <w:t xml:space="preserve"> </w:t>
      </w:r>
      <w:r>
        <w:t>(Leininger &amp; Wagner, 2021). Als treibende</w:t>
      </w:r>
      <w:r w:rsidR="00383048">
        <w:t>r</w:t>
      </w:r>
      <w:r>
        <w:t xml:space="preserve"> Faktor wurde </w:t>
      </w:r>
      <w:r w:rsidR="007561F6">
        <w:t xml:space="preserve">hierbei </w:t>
      </w:r>
      <w:r>
        <w:t xml:space="preserve">die globale </w:t>
      </w:r>
      <w:r w:rsidR="006800AF">
        <w:t>COVID</w:t>
      </w:r>
      <w:r>
        <w:t>-</w:t>
      </w:r>
      <w:r w:rsidR="006800AF">
        <w:t xml:space="preserve">19 </w:t>
      </w:r>
      <w:r>
        <w:t>Pandemie</w:t>
      </w:r>
      <w:r w:rsidR="00383048">
        <w:t xml:space="preserve"> und</w:t>
      </w:r>
      <w:r w:rsidR="0014069D">
        <w:t xml:space="preserve"> die</w:t>
      </w:r>
      <w:r w:rsidR="00383048">
        <w:t xml:space="preserve"> daraus resultierenden Kontaktbeschränkungen und Hygienemaßnahmen</w:t>
      </w:r>
      <w:r w:rsidR="004D1E6F">
        <w:t xml:space="preserve"> </w:t>
      </w:r>
      <w:r>
        <w:t>identifiziert. So konnte schon</w:t>
      </w:r>
      <w:r w:rsidR="004A62E7">
        <w:t xml:space="preserve"> </w:t>
      </w:r>
      <w:r w:rsidR="00F15C7A">
        <w:t xml:space="preserve">im März 2021 </w:t>
      </w:r>
      <w:r w:rsidR="004A62E7">
        <w:t>ein starke</w:t>
      </w:r>
      <w:r w:rsidR="004D1E6F">
        <w:t>r</w:t>
      </w:r>
      <w:r w:rsidR="004A62E7">
        <w:t xml:space="preserve"> Zuwachs an Briefwählern bei den Landtagswahlen in Baden-Württemberg und Rheinland</w:t>
      </w:r>
      <w:r w:rsidR="00074161">
        <w:t>-Pfalz</w:t>
      </w:r>
      <w:r w:rsidR="004D1E6F">
        <w:t>,</w:t>
      </w:r>
      <w:r w:rsidR="00074161">
        <w:t xml:space="preserve"> </w:t>
      </w:r>
      <w:r w:rsidR="00F15C7A">
        <w:t xml:space="preserve">sowie </w:t>
      </w:r>
      <w:r>
        <w:t xml:space="preserve">bei </w:t>
      </w:r>
      <w:r w:rsidR="00F15C7A">
        <w:t xml:space="preserve">den bayrischen Regionalwahlen </w:t>
      </w:r>
      <w:r>
        <w:t>beobachtet werden</w:t>
      </w:r>
      <w:r w:rsidR="00074161">
        <w:t xml:space="preserve">. </w:t>
      </w:r>
      <w:r>
        <w:t xml:space="preserve">Mit der Möglichkeit, die Briefwahlstimme kontaktlos </w:t>
      </w:r>
      <w:r w:rsidR="00EA740D">
        <w:t xml:space="preserve">und dezentral </w:t>
      </w:r>
      <w:r w:rsidR="00C76D23">
        <w:t>a</w:t>
      </w:r>
      <w:r w:rsidR="00907E94">
        <w:t>n</w:t>
      </w:r>
      <w:r w:rsidR="00C76D23">
        <w:t xml:space="preserve"> öffentlichen Briefkästen </w:t>
      </w:r>
      <w:r w:rsidR="004D1E6F">
        <w:t>abzugeben</w:t>
      </w:r>
      <w:r>
        <w:t xml:space="preserve">, </w:t>
      </w:r>
      <w:r w:rsidR="007561F6">
        <w:t xml:space="preserve">stellt die Briefwahl mutmaßlich eine </w:t>
      </w:r>
      <w:r w:rsidR="004D1E6F">
        <w:t>sinnvolle</w:t>
      </w:r>
      <w:r w:rsidR="007561F6">
        <w:t xml:space="preserve"> </w:t>
      </w:r>
      <w:r w:rsidR="00EA740D">
        <w:t xml:space="preserve">und </w:t>
      </w:r>
      <w:r w:rsidR="00383048">
        <w:t>sichere</w:t>
      </w:r>
      <w:r w:rsidR="00EA740D">
        <w:t xml:space="preserve"> </w:t>
      </w:r>
      <w:r w:rsidR="007561F6">
        <w:t xml:space="preserve">Alternative zur Urnenwahl </w:t>
      </w:r>
      <w:r w:rsidR="00EA740D">
        <w:t xml:space="preserve">im Kontext einer Pandemie </w:t>
      </w:r>
      <w:r w:rsidR="007561F6">
        <w:t xml:space="preserve">dar. </w:t>
      </w:r>
      <w:r w:rsidR="00E31616">
        <w:t>Schlussendlich gaben b</w:t>
      </w:r>
      <w:r w:rsidR="00EA740D">
        <w:t>is zur Schließung der Wahllokale am Wahltag</w:t>
      </w:r>
      <w:r w:rsidR="00B01F60">
        <w:t xml:space="preserve"> 47,3 % aller Wähler </w:t>
      </w:r>
      <w:del w:id="12" w:author="Stefan Haußner" w:date="2022-02-02T20:56:00Z">
        <w:r w:rsidR="00B01F60" w:rsidDel="00724F8E">
          <w:delText xml:space="preserve">Ihre </w:delText>
        </w:r>
      </w:del>
      <w:ins w:id="13" w:author="Stefan Haußner" w:date="2022-02-02T20:56:00Z">
        <w:r w:rsidR="00724F8E">
          <w:t xml:space="preserve">ihre </w:t>
        </w:r>
      </w:ins>
      <w:r w:rsidR="00B01F60">
        <w:t>Stimme per Brief</w:t>
      </w:r>
      <w:r w:rsidR="00907E94">
        <w:t>wahl</w:t>
      </w:r>
      <w:r w:rsidR="00B01F60">
        <w:t xml:space="preserve"> ab. Abbildung </w:t>
      </w:r>
      <w:r w:rsidR="006800AF">
        <w:t>3</w:t>
      </w:r>
      <w:r w:rsidR="00C76D23">
        <w:t xml:space="preserve"> </w:t>
      </w:r>
      <w:r w:rsidR="00B01F60">
        <w:t xml:space="preserve">zeigt </w:t>
      </w:r>
      <w:r w:rsidR="00F66543">
        <w:t xml:space="preserve">den </w:t>
      </w:r>
      <w:r w:rsidR="00C610EB">
        <w:t xml:space="preserve">jeweiligen </w:t>
      </w:r>
      <w:r w:rsidR="00F66543">
        <w:t xml:space="preserve">Anteil an Brief- und Urnenstimmen </w:t>
      </w:r>
      <w:r w:rsidR="001F7160">
        <w:rPr>
          <w:noProof/>
        </w:rPr>
        <w:lastRenderedPageBreak/>
        <mc:AlternateContent>
          <mc:Choice Requires="wpg">
            <w:drawing>
              <wp:anchor distT="0" distB="0" distL="114300" distR="114300" simplePos="0" relativeHeight="251686912" behindDoc="0" locked="0" layoutInCell="1" allowOverlap="1" wp14:anchorId="0C15D7B5" wp14:editId="3DB0D6E4">
                <wp:simplePos x="0" y="0"/>
                <wp:positionH relativeFrom="column">
                  <wp:posOffset>-148590</wp:posOffset>
                </wp:positionH>
                <wp:positionV relativeFrom="paragraph">
                  <wp:posOffset>151584</wp:posOffset>
                </wp:positionV>
                <wp:extent cx="5899785" cy="4232275"/>
                <wp:effectExtent l="0" t="0" r="5715" b="0"/>
                <wp:wrapTopAndBottom/>
                <wp:docPr id="22" name="Group 22"/>
                <wp:cNvGraphicFramePr/>
                <a:graphic xmlns:a="http://schemas.openxmlformats.org/drawingml/2006/main">
                  <a:graphicData uri="http://schemas.microsoft.com/office/word/2010/wordprocessingGroup">
                    <wpg:wgp>
                      <wpg:cNvGrpSpPr/>
                      <wpg:grpSpPr>
                        <a:xfrm>
                          <a:off x="0" y="0"/>
                          <a:ext cx="5899785" cy="4232275"/>
                          <a:chOff x="0" y="0"/>
                          <a:chExt cx="5900322" cy="4232568"/>
                        </a:xfrm>
                      </wpg:grpSpPr>
                      <wps:wsp>
                        <wps:cNvPr id="28" name="Text Box 28"/>
                        <wps:cNvSpPr txBox="1"/>
                        <wps:spPr>
                          <a:xfrm>
                            <a:off x="140677" y="3974123"/>
                            <a:ext cx="5759645" cy="258445"/>
                          </a:xfrm>
                          <a:prstGeom prst="rect">
                            <a:avLst/>
                          </a:prstGeom>
                          <a:solidFill>
                            <a:prstClr val="white"/>
                          </a:solidFill>
                          <a:ln>
                            <a:noFill/>
                          </a:ln>
                        </wps:spPr>
                        <wps:txbx>
                          <w:txbxContent>
                            <w:p w14:paraId="3B1B3626" w14:textId="03B36450" w:rsidR="00A45F98" w:rsidRPr="008604F8" w:rsidRDefault="00A45F98" w:rsidP="00A45F98">
                              <w:pPr>
                                <w:pStyle w:val="Caption"/>
                                <w:rPr>
                                  <w:noProof/>
                                  <w:szCs w:val="22"/>
                                  <w:lang w:eastAsia="de-DE"/>
                                </w:rPr>
                              </w:pPr>
                              <w:r>
                                <w:t xml:space="preserve">Abbildung </w:t>
                              </w:r>
                              <w:r w:rsidR="009B6E96">
                                <w:fldChar w:fldCharType="begin"/>
                              </w:r>
                              <w:r w:rsidR="009B6E96">
                                <w:instrText xml:space="preserve"> SEQ Abbildung \* ARABIC </w:instrText>
                              </w:r>
                              <w:r w:rsidR="009B6E96">
                                <w:fldChar w:fldCharType="separate"/>
                              </w:r>
                              <w:r w:rsidR="00FB3C36">
                                <w:rPr>
                                  <w:noProof/>
                                </w:rPr>
                                <w:t>3</w:t>
                              </w:r>
                              <w:r w:rsidR="009B6E96">
                                <w:rPr>
                                  <w:noProof/>
                                </w:rPr>
                                <w:fldChar w:fldCharType="end"/>
                              </w:r>
                              <w:r w:rsidR="002A0552">
                                <w:t xml:space="preserve">: </w:t>
                              </w:r>
                              <w:r w:rsidRPr="003C49DE">
                                <w:t>Anteil der Briefwähler auf Bundes- und Landesebene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1" name="Picture 11" descr="Chart&#10;&#10;Description automatically generated"/>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60720" cy="4032250"/>
                          </a:xfrm>
                          <a:prstGeom prst="rect">
                            <a:avLst/>
                          </a:prstGeom>
                        </pic:spPr>
                      </pic:pic>
                    </wpg:wgp>
                  </a:graphicData>
                </a:graphic>
                <wp14:sizeRelH relativeFrom="margin">
                  <wp14:pctWidth>0</wp14:pctWidth>
                </wp14:sizeRelH>
              </wp:anchor>
            </w:drawing>
          </mc:Choice>
          <mc:Fallback>
            <w:pict>
              <v:group w14:anchorId="0C15D7B5" id="Group 22" o:spid="_x0000_s1030" style="position:absolute;left:0;text-align:left;margin-left:-11.7pt;margin-top:11.95pt;width:464.55pt;height:333.25pt;z-index:251686912;mso-width-relative:margin" coordsize="59003,423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">
                <v:shape id="Text Box 28" o:spid="_x0000_s1031" type="#_x0000_t202" style="position:absolute;left:1406;top:39741;width:5759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" stroked="f">
                  <v:textbox style="mso-fit-shape-to-text:t" inset="0,0,0,0">
                    <w:txbxContent>
                      <w:p w14:paraId="3B1B3626" w14:textId="03B36450" w:rsidR="00A45F98" w:rsidRPr="008604F8" w:rsidRDefault="00A45F98" w:rsidP="00A45F98">
                        <w:pPr>
                          <w:pStyle w:val="Beschriftung"/>
                          <w:rPr>
                            <w:noProof/>
                            <w:szCs w:val="22"/>
                            <w:lang w:eastAsia="de-DE"/>
                          </w:rPr>
                        </w:pPr>
                        <w:r>
                          <w:t xml:space="preserve">Abbildung </w:t>
                        </w:r>
                        <w:fldSimple w:instr=" SEQ Abbildung \* ARABIC ">
                          <w:r w:rsidR="00FB3C36">
                            <w:rPr>
                              <w:noProof/>
                            </w:rPr>
                            <w:t>3</w:t>
                          </w:r>
                        </w:fldSimple>
                        <w:r w:rsidR="002A0552">
                          <w:t xml:space="preserve">: </w:t>
                        </w:r>
                        <w:r w:rsidRPr="003C49DE">
                          <w:t>Anteil der Briefwähler auf Bundes- und Landesebene</w:t>
                        </w:r>
                      </w:p>
                    </w:txbxContent>
                  </v:textbox>
                </v:shape>
                <v:shape id="Picture 11" o:spid="_x0000_s1032" type="#_x0000_t75" alt="Chart&#10;&#10;Description automatically generated" style="position:absolute;width:57607;height:40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">
                  <v:imagedata r:id="rId12" o:title="Chart&#10;&#10;Description automatically generated"/>
                </v:shape>
                <w10:wrap type="topAndBottom"/>
              </v:group>
            </w:pict>
          </mc:Fallback>
        </mc:AlternateContent>
      </w:r>
      <w:r w:rsidR="008D7153">
        <w:t>je</w:t>
      </w:r>
      <w:r w:rsidR="00F66543">
        <w:t xml:space="preserve"> Bundesland. </w:t>
      </w:r>
      <w:r w:rsidR="000B44D1">
        <w:t>Dabei fällt auf</w:t>
      </w:r>
      <w:r w:rsidR="00F66543">
        <w:t xml:space="preserve">, dass es </w:t>
      </w:r>
      <w:r w:rsidR="006800AF">
        <w:t>zwischen den Ländern</w:t>
      </w:r>
      <w:r w:rsidR="00F66543">
        <w:t xml:space="preserve"> starke Unterschiede </w:t>
      </w:r>
      <w:r w:rsidR="006800AF">
        <w:t>in der Verteilung der Brief- und Urnenwahlstimmen</w:t>
      </w:r>
      <w:r w:rsidR="00F66543">
        <w:t xml:space="preserve"> gibt. Während in Bayern, Rheinland-Pfalz, Hamburg und Hessen die Mehrheit der Bürger per Briefwahl abstimmten, wurde insbesondere in den neuen Bundesländern </w:t>
      </w:r>
      <w:r w:rsidR="00EA740D">
        <w:t>sowie in</w:t>
      </w:r>
      <w:r w:rsidR="00F66543">
        <w:t xml:space="preserve"> Niedersachsen überwiegend </w:t>
      </w:r>
      <w:r w:rsidR="00907E94">
        <w:t xml:space="preserve">per Urne </w:t>
      </w:r>
      <w:r w:rsidR="00F66543">
        <w:t xml:space="preserve">gewählt. </w:t>
      </w:r>
    </w:p>
    <w:p w14:paraId="320223AD" w14:textId="3D3B523D" w:rsidR="00400146" w:rsidRDefault="0072081E" w:rsidP="00400146">
      <w:pPr>
        <w:pStyle w:val="Heading2"/>
      </w:pPr>
      <w:bookmarkStart w:id="14" w:name="_Toc94718086"/>
      <w:r>
        <w:lastRenderedPageBreak/>
        <w:t xml:space="preserve">Die Parteien konnten </w:t>
      </w:r>
      <w:r w:rsidR="00400146">
        <w:t xml:space="preserve">unterschiedlich </w:t>
      </w:r>
      <w:r>
        <w:t xml:space="preserve">stark </w:t>
      </w:r>
      <w:r w:rsidR="00400146">
        <w:t xml:space="preserve">von </w:t>
      </w:r>
      <w:r w:rsidR="008A6767">
        <w:t>der Briefwahl profitieren</w:t>
      </w:r>
      <w:bookmarkEnd w:id="14"/>
    </w:p>
    <w:p w14:paraId="7F29974E" w14:textId="3D9F6B1B" w:rsidR="00B82F64" w:rsidRDefault="001F7160" w:rsidP="00B82F64">
      <w:r>
        <w:rPr>
          <w:noProof/>
        </w:rPr>
        <mc:AlternateContent>
          <mc:Choice Requires="wpg">
            <w:drawing>
              <wp:anchor distT="0" distB="0" distL="114300" distR="114300" simplePos="0" relativeHeight="251688960" behindDoc="0" locked="0" layoutInCell="1" allowOverlap="1" wp14:anchorId="431F5A8F" wp14:editId="1B994B64">
                <wp:simplePos x="0" y="0"/>
                <wp:positionH relativeFrom="column">
                  <wp:posOffset>53340</wp:posOffset>
                </wp:positionH>
                <wp:positionV relativeFrom="paragraph">
                  <wp:posOffset>4276403</wp:posOffset>
                </wp:positionV>
                <wp:extent cx="5760720" cy="3173730"/>
                <wp:effectExtent l="0" t="0" r="5080" b="1270"/>
                <wp:wrapTopAndBottom/>
                <wp:docPr id="14" name="Group 14"/>
                <wp:cNvGraphicFramePr/>
                <a:graphic xmlns:a="http://schemas.openxmlformats.org/drawingml/2006/main">
                  <a:graphicData uri="http://schemas.microsoft.com/office/word/2010/wordprocessingGroup">
                    <wpg:wgp>
                      <wpg:cNvGrpSpPr/>
                      <wpg:grpSpPr>
                        <a:xfrm>
                          <a:off x="0" y="0"/>
                          <a:ext cx="5760720" cy="3173730"/>
                          <a:chOff x="0" y="0"/>
                          <a:chExt cx="5760720" cy="3173730"/>
                        </a:xfrm>
                      </wpg:grpSpPr>
                      <wps:wsp>
                        <wps:cNvPr id="13" name="Text Box 13"/>
                        <wps:cNvSpPr txBox="1"/>
                        <wps:spPr>
                          <a:xfrm>
                            <a:off x="0" y="2915285"/>
                            <a:ext cx="5760720" cy="258445"/>
                          </a:xfrm>
                          <a:prstGeom prst="rect">
                            <a:avLst/>
                          </a:prstGeom>
                          <a:solidFill>
                            <a:prstClr val="white"/>
                          </a:solidFill>
                          <a:ln>
                            <a:noFill/>
                          </a:ln>
                        </wps:spPr>
                        <wps:txbx>
                          <w:txbxContent>
                            <w:p w14:paraId="0B841F63" w14:textId="34E8A7FE" w:rsidR="002F5CA1" w:rsidRPr="00BA21CE" w:rsidRDefault="002F5CA1" w:rsidP="002F5CA1">
                              <w:pPr>
                                <w:pStyle w:val="Caption"/>
                                <w:rPr>
                                  <w:noProof/>
                                  <w:szCs w:val="22"/>
                                  <w:lang w:eastAsia="de-DE"/>
                                </w:rPr>
                              </w:pPr>
                              <w:r>
                                <w:t xml:space="preserve">Abbildung </w:t>
                              </w:r>
                              <w:r w:rsidR="009B6E96">
                                <w:fldChar w:fldCharType="begin"/>
                              </w:r>
                              <w:r w:rsidR="009B6E96">
                                <w:instrText xml:space="preserve"> SEQ Abbildung \* ARABIC </w:instrText>
                              </w:r>
                              <w:r w:rsidR="009B6E96">
                                <w:fldChar w:fldCharType="separate"/>
                              </w:r>
                              <w:r w:rsidR="00FB3C36">
                                <w:rPr>
                                  <w:noProof/>
                                </w:rPr>
                                <w:t>4</w:t>
                              </w:r>
                              <w:r w:rsidR="009B6E96">
                                <w:rPr>
                                  <w:noProof/>
                                </w:rPr>
                                <w:fldChar w:fldCharType="end"/>
                              </w:r>
                              <w:r>
                                <w:t>: Briefwahl und Parteiergebnis</w:t>
                              </w:r>
                              <w:r w:rsidR="00FB3C36">
                                <w:t>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2" name="Picture 12" descr="Chart, bar chart&#10;&#10;Description automatically generated"/>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60720" cy="2880360"/>
                          </a:xfrm>
                          <a:prstGeom prst="rect">
                            <a:avLst/>
                          </a:prstGeom>
                        </pic:spPr>
                      </pic:pic>
                    </wpg:wgp>
                  </a:graphicData>
                </a:graphic>
              </wp:anchor>
            </w:drawing>
          </mc:Choice>
          <mc:Fallback>
            <w:pict>
              <v:group w14:anchorId="431F5A8F" id="Group 14" o:spid="_x0000_s1033" style="position:absolute;left:0;text-align:left;margin-left:4.2pt;margin-top:336.7pt;width:453.6pt;height:249.9pt;z-index:251688960" coordsize="57607,317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">
                <v:shape id="Text Box 13" o:spid="_x0000_s1034" type="#_x0000_t202" style="position:absolute;top:29152;width:57607;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" stroked="f">
                  <v:textbox style="mso-fit-shape-to-text:t" inset="0,0,0,0">
                    <w:txbxContent>
                      <w:p w14:paraId="0B841F63" w14:textId="34E8A7FE" w:rsidR="002F5CA1" w:rsidRPr="00BA21CE" w:rsidRDefault="002F5CA1" w:rsidP="002F5CA1">
                        <w:pPr>
                          <w:pStyle w:val="Beschriftung"/>
                          <w:rPr>
                            <w:noProof/>
                            <w:szCs w:val="22"/>
                            <w:lang w:eastAsia="de-DE"/>
                          </w:rPr>
                        </w:pPr>
                        <w:r>
                          <w:t xml:space="preserve">Abbildung </w:t>
                        </w:r>
                        <w:fldSimple w:instr=" SEQ Abbildung \* ARABIC ">
                          <w:r w:rsidR="00FB3C36">
                            <w:rPr>
                              <w:noProof/>
                            </w:rPr>
                            <w:t>4</w:t>
                          </w:r>
                        </w:fldSimple>
                        <w:r>
                          <w:t>: Briefwahl und Parteiergebnis</w:t>
                        </w:r>
                        <w:r w:rsidR="00FB3C36">
                          <w:t>3</w:t>
                        </w:r>
                      </w:p>
                    </w:txbxContent>
                  </v:textbox>
                </v:shape>
                <v:shape id="Picture 12" o:spid="_x0000_s1035" type="#_x0000_t75" alt="Chart, bar chart&#10;&#10;Description automatically generated" style="position:absolute;width:57607;height:28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">
                  <v:imagedata r:id="rId14" o:title="Chart, bar chart&#10;&#10;Description automatically generated"/>
                </v:shape>
                <w10:wrap type="topAndBottom"/>
              </v:group>
            </w:pict>
          </mc:Fallback>
        </mc:AlternateContent>
      </w:r>
      <w:r w:rsidR="00C610EB">
        <w:t xml:space="preserve">Weiterhin lassen sich </w:t>
      </w:r>
      <w:r w:rsidR="0014069D">
        <w:t xml:space="preserve">bei der Bundestagswahl 2021 </w:t>
      </w:r>
      <w:r w:rsidR="00C610EB">
        <w:t xml:space="preserve">starke Unterschiede in den Wahlentscheidungen </w:t>
      </w:r>
      <w:r w:rsidR="00C76D23">
        <w:t xml:space="preserve">zwischen Urnen- und Briefwahl </w:t>
      </w:r>
      <w:r w:rsidR="00C610EB">
        <w:t xml:space="preserve">feststellen. Abbildung </w:t>
      </w:r>
      <w:r w:rsidR="006800AF">
        <w:t>4</w:t>
      </w:r>
      <w:r w:rsidR="00C610EB">
        <w:t xml:space="preserve"> </w:t>
      </w:r>
      <w:r w:rsidR="00C071C9">
        <w:t>visualisiert</w:t>
      </w:r>
      <w:r w:rsidR="00C610EB">
        <w:t xml:space="preserve"> die </w:t>
      </w:r>
      <w:r w:rsidR="00EA740D">
        <w:t>finalen</w:t>
      </w:r>
      <w:r w:rsidR="00C610EB">
        <w:t xml:space="preserve"> Parteiergebnisse </w:t>
      </w:r>
      <w:r w:rsidR="0012320A">
        <w:t>aufgeteilt</w:t>
      </w:r>
      <w:r w:rsidR="00EA740D">
        <w:t xml:space="preserve"> nach Brief- und Urnenwahl</w:t>
      </w:r>
      <w:r w:rsidR="006800AF">
        <w:t>ergebnissen</w:t>
      </w:r>
      <w:r w:rsidR="00EA740D">
        <w:t xml:space="preserve"> </w:t>
      </w:r>
      <w:r w:rsidR="00C76D23">
        <w:t>für die größten Parteien</w:t>
      </w:r>
      <w:r w:rsidR="00C610EB">
        <w:t xml:space="preserve"> </w:t>
      </w:r>
      <w:r w:rsidR="00C76D23">
        <w:t>auf Bundesebene.</w:t>
      </w:r>
      <w:r w:rsidR="00C610EB">
        <w:t xml:space="preserve"> </w:t>
      </w:r>
      <w:r w:rsidR="00C76D23">
        <w:t>So zeigt sich, dass insbesondere die AfD deutlich stärkere Ergebnisse bei den Urnenwählern (13,6%) im Vergleich zu den Briefwählern (6,7%) erzielen konnte. Diese Ergebnisse sind konsistent mit der generellen Skepsis der Wählerschaft der AfD</w:t>
      </w:r>
      <w:r w:rsidR="001E3734">
        <w:t xml:space="preserve"> </w:t>
      </w:r>
      <w:r w:rsidR="002F5CA1">
        <w:t>bezüglich des Wahlsystems</w:t>
      </w:r>
      <w:r w:rsidR="00CF6795">
        <w:t xml:space="preserve">, welche im Vorfeld der Wahl aktiv die Sicherheit der Briefwahl angezweifelt </w:t>
      </w:r>
      <w:r w:rsidR="00EA740D">
        <w:t>hatten</w:t>
      </w:r>
      <w:r w:rsidR="00B8078A">
        <w:t xml:space="preserve"> (Klaus &amp; Gebhard, 2021).</w:t>
      </w:r>
      <w:r w:rsidR="00CF6795">
        <w:t xml:space="preserve"> </w:t>
      </w:r>
      <w:r w:rsidR="00C071C9">
        <w:t xml:space="preserve">Auch Die Linke profitiert stärker von den Urnenwahlergebnissen, obgleich die Differenz zwischen Briefwahl- (4,5%) und Urnenwahlergebniss (5,3%) nicht so stark ist. </w:t>
      </w:r>
      <w:r w:rsidR="00920E18">
        <w:t xml:space="preserve">Auf der anderen Seite lassen sich stärkere Briefwahlergebnisse </w:t>
      </w:r>
      <w:r w:rsidR="00B62ECA">
        <w:t xml:space="preserve">für </w:t>
      </w:r>
      <w:r w:rsidR="000B44D1">
        <w:t xml:space="preserve">die </w:t>
      </w:r>
      <w:r w:rsidR="00031288">
        <w:t>vier</w:t>
      </w:r>
      <w:r w:rsidR="000B44D1">
        <w:t xml:space="preserve"> Parteien </w:t>
      </w:r>
      <w:r w:rsidR="00C071C9">
        <w:t xml:space="preserve">beobachten, welche </w:t>
      </w:r>
      <w:r w:rsidR="00B82F64">
        <w:t xml:space="preserve">sich im Vorfeld der Wahl realistische Chancen auf eine Regierungsbeteiligung machen konnten. </w:t>
      </w:r>
      <w:r w:rsidR="00C071C9">
        <w:t>Die größte Differenz zeigt sich bei Bü</w:t>
      </w:r>
      <w:r w:rsidR="00B62ECA">
        <w:t>ndnis90/Die Grünen</w:t>
      </w:r>
      <w:r w:rsidR="00C071C9">
        <w:t xml:space="preserve">, welche </w:t>
      </w:r>
      <w:r w:rsidR="00B62ECA">
        <w:t>3,7</w:t>
      </w:r>
      <w:r w:rsidR="00C071C9">
        <w:t xml:space="preserve"> Prozentpunkte mehr bei den Brief- als bei den Urnennwahlstimmen erhalten. Auch die</w:t>
      </w:r>
      <w:r w:rsidR="00B62ECA">
        <w:t xml:space="preserve"> CDU </w:t>
      </w:r>
      <w:r w:rsidR="00C071C9">
        <w:t>profitiert überproportional von den Briefwahlstimmen</w:t>
      </w:r>
      <w:r w:rsidR="00B82F64">
        <w:t xml:space="preserve"> </w:t>
      </w:r>
      <w:r w:rsidR="00B62ECA">
        <w:t xml:space="preserve">(+3,3 </w:t>
      </w:r>
      <w:r w:rsidR="00B82F64">
        <w:t>Prozentpunkte</w:t>
      </w:r>
      <w:r w:rsidR="00B62ECA">
        <w:t>)</w:t>
      </w:r>
      <w:r w:rsidR="00B82F64">
        <w:t xml:space="preserve">. Bei der </w:t>
      </w:r>
      <w:r w:rsidR="00B62ECA">
        <w:t>SPD (</w:t>
      </w:r>
      <w:r w:rsidR="00B82F64">
        <w:t>+</w:t>
      </w:r>
      <w:r w:rsidR="00B62ECA">
        <w:t>0,3%</w:t>
      </w:r>
      <w:r w:rsidR="00B82F64">
        <w:t xml:space="preserve"> Prozentpunkte</w:t>
      </w:r>
      <w:r w:rsidR="00B62ECA">
        <w:t xml:space="preserve">) </w:t>
      </w:r>
      <w:r w:rsidR="00031288">
        <w:t>und FDP (+0,</w:t>
      </w:r>
      <w:r w:rsidR="00CD1A9F">
        <w:t>1</w:t>
      </w:r>
      <w:r w:rsidR="00031288">
        <w:t>%</w:t>
      </w:r>
      <w:r w:rsidR="00B82F64">
        <w:t xml:space="preserve"> Prozentpunkte) ist die der Vorsprung nur marginal</w:t>
      </w:r>
      <w:r w:rsidR="00B62ECA">
        <w:t>,</w:t>
      </w:r>
      <w:r w:rsidR="00B82F64">
        <w:t xml:space="preserve"> mit jeweils +0,3 und +0,1 Prozentpunkten höheren Briefwahl- als Urnenwahlergebnissen.</w:t>
      </w:r>
    </w:p>
    <w:p w14:paraId="6AB2DE5A" w14:textId="00632D1B" w:rsidR="00400146" w:rsidRDefault="00400146" w:rsidP="00B82F64">
      <w:pPr>
        <w:pStyle w:val="Heading2"/>
      </w:pPr>
      <w:bookmarkStart w:id="15" w:name="_Toc94718087"/>
      <w:r>
        <w:t>Regional</w:t>
      </w:r>
      <w:r w:rsidR="0072081E">
        <w:t xml:space="preserve"> </w:t>
      </w:r>
      <w:r w:rsidR="008A6767">
        <w:t>weichen Brief</w:t>
      </w:r>
      <w:r w:rsidR="0072081E">
        <w:t>- und Urnenwahlergebniss</w:t>
      </w:r>
      <w:r w:rsidR="00816C6A">
        <w:t>e</w:t>
      </w:r>
      <w:r w:rsidR="008A6767">
        <w:t xml:space="preserve"> stark </w:t>
      </w:r>
      <w:r w:rsidR="00CE5698">
        <w:t xml:space="preserve">voneinander </w:t>
      </w:r>
      <w:r w:rsidR="008A6767">
        <w:t>ab</w:t>
      </w:r>
      <w:bookmarkEnd w:id="15"/>
    </w:p>
    <w:p w14:paraId="17D6B776" w14:textId="27CE7863" w:rsidR="001626B4" w:rsidRDefault="008A702E" w:rsidP="001626B4">
      <w:pPr>
        <w:snapToGrid w:val="0"/>
        <w:spacing w:after="120"/>
        <w:contextualSpacing/>
      </w:pPr>
      <w:r>
        <w:t>Weiterhin erlauben</w:t>
      </w:r>
      <w:r w:rsidR="0072081E">
        <w:t xml:space="preserve"> </w:t>
      </w:r>
      <w:r>
        <w:t>die vorliegenden Daten</w:t>
      </w:r>
      <w:r w:rsidR="00EA740D">
        <w:t xml:space="preserve"> eine </w:t>
      </w:r>
      <w:r w:rsidR="00AC79CE">
        <w:t>tiefergehende</w:t>
      </w:r>
      <w:r w:rsidR="00EA740D">
        <w:t xml:space="preserve"> regionale Differenzierung. So zeigen sich </w:t>
      </w:r>
      <w:r w:rsidR="00381FF1">
        <w:t xml:space="preserve">auf Ebene der Bundesländer </w:t>
      </w:r>
      <w:r w:rsidR="00EA740D">
        <w:t xml:space="preserve">teils erheblich </w:t>
      </w:r>
      <w:r w:rsidR="00907E94">
        <w:t>Unterschied</w:t>
      </w:r>
      <w:r w:rsidR="001626B4">
        <w:t xml:space="preserve">e, wie die Parteien von der </w:t>
      </w:r>
      <w:r w:rsidR="001626B4">
        <w:lastRenderedPageBreak/>
        <w:t>Briefwahl profitieren konnten</w:t>
      </w:r>
      <w:r w:rsidR="0045105D">
        <w:t xml:space="preserve">. Abbildung </w:t>
      </w:r>
      <w:r w:rsidR="00890F74">
        <w:t>5</w:t>
      </w:r>
      <w:r w:rsidR="0045105D">
        <w:t xml:space="preserve"> </w:t>
      </w:r>
      <w:r w:rsidR="007F0C28">
        <w:t>stellt</w:t>
      </w:r>
      <w:r w:rsidR="0045105D">
        <w:t xml:space="preserve"> </w:t>
      </w:r>
      <w:r w:rsidR="007F0C28">
        <w:t>die</w:t>
      </w:r>
      <w:r w:rsidR="0045105D">
        <w:t xml:space="preserve"> Brief- und Urnenwahlergebnisse der Parteien je Bundesland</w:t>
      </w:r>
      <w:r w:rsidR="007F0C28">
        <w:t xml:space="preserve"> dar</w:t>
      </w:r>
      <w:r w:rsidR="0045105D">
        <w:t xml:space="preserve">. Je Partei und Bundesland sind die Brief- und Urnenwahlergebnisse durch die blauen und roten Punkte dargestellt. Die Verbindung </w:t>
      </w:r>
      <w:r w:rsidR="001626B4">
        <w:t>der beiden Punkte</w:t>
      </w:r>
      <w:r w:rsidR="0045105D">
        <w:t xml:space="preserve"> visualisiert die Differenz der Brief- und Urnenwahlergebnisse, so dass eine blaue Linie stärkere Bri</w:t>
      </w:r>
      <w:r w:rsidR="001626B4">
        <w:t xml:space="preserve">efwahlergebnisse, und eine rote Linie stärkere Urnenwahlergebnisse </w:t>
      </w:r>
      <w:r w:rsidR="00615480">
        <w:t>repräsentiert</w:t>
      </w:r>
      <w:r w:rsidR="001626B4">
        <w:t xml:space="preserve">. </w:t>
      </w:r>
    </w:p>
    <w:p w14:paraId="66316725" w14:textId="36ED245D" w:rsidR="00187A8C" w:rsidRPr="0072081E" w:rsidRDefault="001F7160" w:rsidP="001626B4">
      <w:pPr>
        <w:snapToGrid w:val="0"/>
        <w:spacing w:after="120"/>
        <w:contextualSpacing/>
        <w:rPr>
          <w:rFonts w:eastAsiaTheme="minorEastAsia"/>
        </w:rPr>
      </w:pPr>
      <w:r>
        <w:rPr>
          <w:noProof/>
        </w:rPr>
        <mc:AlternateContent>
          <mc:Choice Requires="wpg">
            <w:drawing>
              <wp:anchor distT="0" distB="0" distL="114300" distR="114300" simplePos="0" relativeHeight="251691008" behindDoc="0" locked="0" layoutInCell="1" allowOverlap="1" wp14:anchorId="1B6554C0" wp14:editId="7B642C92">
                <wp:simplePos x="0" y="0"/>
                <wp:positionH relativeFrom="column">
                  <wp:posOffset>41597</wp:posOffset>
                </wp:positionH>
                <wp:positionV relativeFrom="paragraph">
                  <wp:posOffset>1712595</wp:posOffset>
                </wp:positionV>
                <wp:extent cx="6090285" cy="5939790"/>
                <wp:effectExtent l="0" t="0" r="5715" b="3810"/>
                <wp:wrapTopAndBottom/>
                <wp:docPr id="16" name="Group 16"/>
                <wp:cNvGraphicFramePr/>
                <a:graphic xmlns:a="http://schemas.openxmlformats.org/drawingml/2006/main">
                  <a:graphicData uri="http://schemas.microsoft.com/office/word/2010/wordprocessingGroup">
                    <wpg:wgp>
                      <wpg:cNvGrpSpPr/>
                      <wpg:grpSpPr>
                        <a:xfrm>
                          <a:off x="0" y="0"/>
                          <a:ext cx="6090285" cy="5939790"/>
                          <a:chOff x="66261" y="0"/>
                          <a:chExt cx="6304915" cy="6148898"/>
                        </a:xfrm>
                      </wpg:grpSpPr>
                      <wps:wsp>
                        <wps:cNvPr id="1" name="Text Box 1"/>
                        <wps:cNvSpPr txBox="1"/>
                        <wps:spPr>
                          <a:xfrm>
                            <a:off x="66261" y="5890453"/>
                            <a:ext cx="6304915" cy="258445"/>
                          </a:xfrm>
                          <a:prstGeom prst="rect">
                            <a:avLst/>
                          </a:prstGeom>
                          <a:solidFill>
                            <a:prstClr val="white"/>
                          </a:solidFill>
                          <a:ln>
                            <a:noFill/>
                          </a:ln>
                        </wps:spPr>
                        <wps:txbx>
                          <w:txbxContent>
                            <w:p w14:paraId="4201F1BF" w14:textId="677CB9C6" w:rsidR="00D40C1D" w:rsidRPr="00427430" w:rsidRDefault="00D40C1D" w:rsidP="00D40C1D">
                              <w:pPr>
                                <w:pStyle w:val="Caption"/>
                                <w:rPr>
                                  <w:szCs w:val="22"/>
                                </w:rPr>
                              </w:pPr>
                              <w:r>
                                <w:t xml:space="preserve">Abbildung </w:t>
                              </w:r>
                              <w:r w:rsidR="009B6E96">
                                <w:fldChar w:fldCharType="begin"/>
                              </w:r>
                              <w:r w:rsidR="009B6E96">
                                <w:instrText xml:space="preserve"> SEQ Abbildung \* ARABIC </w:instrText>
                              </w:r>
                              <w:r w:rsidR="009B6E96">
                                <w:fldChar w:fldCharType="separate"/>
                              </w:r>
                              <w:r w:rsidR="00FB3C36">
                                <w:rPr>
                                  <w:noProof/>
                                </w:rPr>
                                <w:t>5</w:t>
                              </w:r>
                              <w:r w:rsidR="009B6E96">
                                <w:rPr>
                                  <w:noProof/>
                                </w:rPr>
                                <w:fldChar w:fldCharType="end"/>
                              </w:r>
                              <w:r>
                                <w:t>: Briefwahl und Parteiergebnis nach Bundesland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5" name="Picture 15" descr="A picture containing chart&#10;&#10;Description automatically generated"/>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66261" y="0"/>
                            <a:ext cx="5760720" cy="576072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B6554C0" id="Group 16" o:spid="_x0000_s1036" style="position:absolute;left:0;text-align:left;margin-left:3.3pt;margin-top:134.85pt;width:479.55pt;height:467.7pt;z-index:251691008;mso-width-relative:margin;mso-height-relative:margin" coordorigin="662" coordsize="63049,614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">
                <v:shape id="Text Box 1" o:spid="_x0000_s1037" type="#_x0000_t202" style="position:absolute;left:662;top:58904;width:63049;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" stroked="f">
                  <v:textbox inset="0,0,0,0">
                    <w:txbxContent>
                      <w:p w14:paraId="4201F1BF" w14:textId="677CB9C6" w:rsidR="00D40C1D" w:rsidRPr="00427430" w:rsidRDefault="00D40C1D" w:rsidP="00D40C1D">
                        <w:pPr>
                          <w:pStyle w:val="Beschriftung"/>
                          <w:rPr>
                            <w:szCs w:val="22"/>
                          </w:rPr>
                        </w:pPr>
                        <w:r>
                          <w:t xml:space="preserve">Abbildung </w:t>
                        </w:r>
                        <w:fldSimple w:instr=" SEQ Abbildung \* ARABIC ">
                          <w:r w:rsidR="00FB3C36">
                            <w:rPr>
                              <w:noProof/>
                            </w:rPr>
                            <w:t>5</w:t>
                          </w:r>
                        </w:fldSimple>
                        <w:r>
                          <w:t>: Briefwahl und Parteiergebnis nach Bundesland</w:t>
                        </w:r>
                      </w:p>
                    </w:txbxContent>
                  </v:textbox>
                </v:shape>
                <v:shape id="Picture 15" o:spid="_x0000_s1038" type="#_x0000_t75" alt="A picture containing chart&#10;&#10;Description automatically generated" style="position:absolute;left:662;width:57607;height:576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">
                  <v:imagedata r:id="rId16" o:title="A picture containing chart&#10;&#10;Description automatically generated"/>
                </v:shape>
                <w10:wrap type="topAndBottom"/>
              </v:group>
            </w:pict>
          </mc:Fallback>
        </mc:AlternateContent>
      </w:r>
      <w:r w:rsidR="00381FF1">
        <w:t>Zwar lassen sich</w:t>
      </w:r>
      <w:r w:rsidR="00907E94">
        <w:t xml:space="preserve">, konsistent mit den </w:t>
      </w:r>
      <w:r w:rsidR="000C6A13">
        <w:t xml:space="preserve">aggregierten </w:t>
      </w:r>
      <w:r w:rsidR="00907E94">
        <w:t>Daten auf Bundesebene, länderübergreifend stärkere Urnenwahlergebnisse der AfD, und tendenziell stärkere Briefwahlergebnisse für C</w:t>
      </w:r>
      <w:r w:rsidR="0045105D">
        <w:t>D</w:t>
      </w:r>
      <w:r w:rsidR="00907E94">
        <w:t>U/CSU, SPD und B90/Grüne</w:t>
      </w:r>
      <w:r w:rsidR="00381FF1">
        <w:t xml:space="preserve"> erkennen</w:t>
      </w:r>
      <w:r w:rsidR="00907E94">
        <w:t xml:space="preserve">. </w:t>
      </w:r>
      <w:r w:rsidR="00381FF1">
        <w:t xml:space="preserve">Jedoch </w:t>
      </w:r>
      <w:r w:rsidR="009B61E8">
        <w:t>zeigen</w:t>
      </w:r>
      <w:r w:rsidR="00065A1C">
        <w:t xml:space="preserve"> sich bei genauerer Betrachtung insbesondere</w:t>
      </w:r>
      <w:r w:rsidR="00381FF1">
        <w:t xml:space="preserve"> </w:t>
      </w:r>
      <w:r w:rsidR="00907E94">
        <w:t xml:space="preserve">regionale Unterschiede </w:t>
      </w:r>
      <w:r w:rsidR="00764CF0">
        <w:t>zwischen</w:t>
      </w:r>
      <w:r w:rsidR="00907E94">
        <w:t xml:space="preserve"> West- und Ostdeutschland. So erzielte Die Linke in Sachsen (</w:t>
      </w:r>
      <w:r w:rsidR="00615B6B">
        <w:t>+</w:t>
      </w:r>
      <w:r w:rsidR="00907E94">
        <w:t>2,6%), Sachsen-Anhalt (</w:t>
      </w:r>
      <w:r w:rsidR="00615B6B">
        <w:t>+</w:t>
      </w:r>
      <w:r w:rsidR="00907E94">
        <w:t>1,8 %), Thüringen (</w:t>
      </w:r>
      <w:r w:rsidR="00615B6B">
        <w:t>+</w:t>
      </w:r>
      <w:r w:rsidR="00907E94">
        <w:t>3,0%) und Mecklenburg-Vorpommern (</w:t>
      </w:r>
      <w:r w:rsidR="00615B6B">
        <w:t>+</w:t>
      </w:r>
      <w:r w:rsidR="00907E94">
        <w:t xml:space="preserve">2,0%) deutlich stärkere Briefwahlergebnisse als im Rest der Bundesrepublik. Dies </w:t>
      </w:r>
      <w:r w:rsidR="00907E94">
        <w:lastRenderedPageBreak/>
        <w:t xml:space="preserve">könnte darauf zurückzuführen sein, dass Die Linke in großen Teilen Ostdeutschlands einen höheren Organisationsgrad aufweist </w:t>
      </w:r>
      <w:r w:rsidR="00B8078A">
        <w:t xml:space="preserve">(Pappi &amp; Brandenburg, 2010) </w:t>
      </w:r>
      <w:r w:rsidR="00907E94">
        <w:t xml:space="preserve">und in der Lage war, </w:t>
      </w:r>
      <w:r w:rsidR="00222875">
        <w:t>Bevölkerungsschichten</w:t>
      </w:r>
      <w:r w:rsidR="00065A1C">
        <w:t xml:space="preserve"> mit höherem Briefwahlpotenzial anzusprechen</w:t>
      </w:r>
      <w:r w:rsidR="00615480">
        <w:t xml:space="preserve"> (</w:t>
      </w:r>
      <w:r w:rsidR="00EC03AC">
        <w:t>u. a.</w:t>
      </w:r>
      <w:r w:rsidR="00615480">
        <w:t xml:space="preserve"> Selbstständige, Studierende und Rentner (</w:t>
      </w:r>
      <w:r w:rsidR="00615480" w:rsidRPr="00B47E2D">
        <w:t xml:space="preserve">Wagner </w:t>
      </w:r>
      <w:r w:rsidR="00624572">
        <w:t>&amp;</w:t>
      </w:r>
      <w:r w:rsidR="00615480" w:rsidRPr="00B47E2D">
        <w:t xml:space="preserve"> Lichteblau</w:t>
      </w:r>
      <w:r w:rsidR="00624572">
        <w:t xml:space="preserve">, </w:t>
      </w:r>
      <w:r w:rsidR="00615480">
        <w:t>2020)</w:t>
      </w:r>
      <w:r w:rsidR="00EC03AC">
        <w:t>)</w:t>
      </w:r>
      <w:r w:rsidR="00065A1C">
        <w:t>.</w:t>
      </w:r>
      <w:r w:rsidR="00222875">
        <w:t xml:space="preserve"> </w:t>
      </w:r>
      <w:r w:rsidR="000C6A13">
        <w:t xml:space="preserve">Zudem sind die Unterschiede zwischen den Urnen- und Briefwahlergebnissen für die AfD </w:t>
      </w:r>
      <w:r w:rsidR="00820F50" w:rsidRPr="00820F50">
        <w:t>in Ostdeutschland</w:t>
      </w:r>
      <w:r w:rsidR="00820F50">
        <w:t xml:space="preserve"> </w:t>
      </w:r>
      <w:r w:rsidR="000C6A13">
        <w:t xml:space="preserve">noch </w:t>
      </w:r>
      <w:r w:rsidR="00827C04">
        <w:t xml:space="preserve">einmal </w:t>
      </w:r>
      <w:r w:rsidR="00827C04" w:rsidRPr="00820F50">
        <w:t xml:space="preserve">deutlich </w:t>
      </w:r>
      <w:r w:rsidR="000C6A13" w:rsidRPr="00820F50">
        <w:t>stärker,</w:t>
      </w:r>
      <w:r w:rsidR="000C6A13">
        <w:t xml:space="preserve"> mit </w:t>
      </w:r>
      <w:r w:rsidR="00827C04">
        <w:t xml:space="preserve">teilweise mehr als 13 Prozentpunkten </w:t>
      </w:r>
      <w:r w:rsidR="00065A1C">
        <w:t>stärkere</w:t>
      </w:r>
      <w:r w:rsidR="002B088F">
        <w:t>n</w:t>
      </w:r>
      <w:r w:rsidR="00065A1C">
        <w:t xml:space="preserve"> </w:t>
      </w:r>
      <w:r w:rsidR="002B088F">
        <w:t>Stimmenanteilen</w:t>
      </w:r>
      <w:r w:rsidR="00065A1C">
        <w:t xml:space="preserve"> </w:t>
      </w:r>
      <w:r w:rsidR="00B8078A">
        <w:t>bei der Urnenwahl</w:t>
      </w:r>
      <w:r w:rsidR="00827C04">
        <w:t xml:space="preserve"> in Thüringen und Sachsen.</w:t>
      </w:r>
      <w:r w:rsidR="007F0C28">
        <w:t xml:space="preserve"> </w:t>
      </w:r>
      <w:r w:rsidR="00015CCB">
        <w:rPr>
          <w:rFonts w:eastAsiaTheme="minorEastAsia"/>
        </w:rPr>
        <w:t xml:space="preserve">Mit </w:t>
      </w:r>
      <w:r w:rsidR="007C4BD3">
        <w:rPr>
          <w:rFonts w:eastAsiaTheme="minorEastAsia"/>
        </w:rPr>
        <w:t xml:space="preserve">durchschnittlich </w:t>
      </w:r>
      <w:r w:rsidR="00615B6B">
        <w:rPr>
          <w:rFonts w:eastAsiaTheme="minorEastAsia"/>
        </w:rPr>
        <w:t>+</w:t>
      </w:r>
      <w:r w:rsidR="007C4BD3">
        <w:rPr>
          <w:rFonts w:eastAsiaTheme="minorEastAsia"/>
        </w:rPr>
        <w:t>3,4</w:t>
      </w:r>
      <w:r w:rsidR="00371F27">
        <w:rPr>
          <w:rFonts w:eastAsiaTheme="minorEastAsia"/>
        </w:rPr>
        <w:t xml:space="preserve"> Prozentpunkten </w:t>
      </w:r>
      <w:r w:rsidR="00EC03AC">
        <w:rPr>
          <w:rFonts w:eastAsiaTheme="minorEastAsia"/>
        </w:rPr>
        <w:t>konnte</w:t>
      </w:r>
      <w:r w:rsidR="00615B6B">
        <w:rPr>
          <w:rFonts w:eastAsiaTheme="minorEastAsia"/>
        </w:rPr>
        <w:t xml:space="preserve"> Bündnis90/Grüne in allen Bundesländern stärker von der Briefwahl profitieren. Auch die CDU/CSU erzielt über alle Bundesländer hinweg stärkere Briefwahlergebnisse, wobei die Differenzen zwischen Brief- und Urnenwahlergebnissen insbesondere in westlich gelegenen Ländern wie Rheinland-Pfalz (+</w:t>
      </w:r>
      <w:r w:rsidR="00240547">
        <w:rPr>
          <w:rFonts w:eastAsiaTheme="minorEastAsia"/>
        </w:rPr>
        <w:t>4,1%</w:t>
      </w:r>
      <w:r w:rsidR="00371F27">
        <w:rPr>
          <w:rFonts w:eastAsiaTheme="minorEastAsia"/>
        </w:rPr>
        <w:t>-Pkte</w:t>
      </w:r>
      <w:r w:rsidR="00615B6B">
        <w:rPr>
          <w:rFonts w:eastAsiaTheme="minorEastAsia"/>
        </w:rPr>
        <w:t>), im Saarland</w:t>
      </w:r>
      <w:r w:rsidR="00240547">
        <w:rPr>
          <w:rFonts w:eastAsiaTheme="minorEastAsia"/>
        </w:rPr>
        <w:t xml:space="preserve"> (+2,2%</w:t>
      </w:r>
      <w:r w:rsidR="00371F27">
        <w:rPr>
          <w:rFonts w:eastAsiaTheme="minorEastAsia"/>
        </w:rPr>
        <w:t>-Pkte</w:t>
      </w:r>
      <w:r w:rsidR="00240547">
        <w:rPr>
          <w:rFonts w:eastAsiaTheme="minorEastAsia"/>
        </w:rPr>
        <w:t>)</w:t>
      </w:r>
      <w:r w:rsidR="00786CA4">
        <w:rPr>
          <w:rFonts w:eastAsiaTheme="minorEastAsia"/>
        </w:rPr>
        <w:t>,</w:t>
      </w:r>
      <w:r w:rsidR="00240547" w:rsidRPr="00240547">
        <w:rPr>
          <w:rFonts w:eastAsiaTheme="minorEastAsia"/>
        </w:rPr>
        <w:t xml:space="preserve"> </w:t>
      </w:r>
      <w:r w:rsidR="00240547">
        <w:rPr>
          <w:rFonts w:eastAsiaTheme="minorEastAsia"/>
        </w:rPr>
        <w:t>in Hessen (+2,1%</w:t>
      </w:r>
      <w:r w:rsidR="00371F27">
        <w:rPr>
          <w:rFonts w:eastAsiaTheme="minorEastAsia"/>
        </w:rPr>
        <w:t>-Pkte</w:t>
      </w:r>
      <w:r w:rsidR="00240547">
        <w:rPr>
          <w:rFonts w:eastAsiaTheme="minorEastAsia"/>
        </w:rPr>
        <w:t>) sowie</w:t>
      </w:r>
      <w:r w:rsidR="00786CA4">
        <w:rPr>
          <w:rFonts w:eastAsiaTheme="minorEastAsia"/>
        </w:rPr>
        <w:t xml:space="preserve"> in den Stadtstaaten Hamburg, Bremen und Berlin </w:t>
      </w:r>
      <w:r w:rsidR="00EC03AC">
        <w:rPr>
          <w:rFonts w:eastAsiaTheme="minorEastAsia"/>
        </w:rPr>
        <w:t xml:space="preserve">besonders </w:t>
      </w:r>
      <w:r w:rsidR="00786CA4">
        <w:rPr>
          <w:rFonts w:eastAsiaTheme="minorEastAsia"/>
        </w:rPr>
        <w:t xml:space="preserve">ausgeprägt </w:t>
      </w:r>
      <w:r w:rsidR="00EC03AC">
        <w:rPr>
          <w:rFonts w:eastAsiaTheme="minorEastAsia"/>
        </w:rPr>
        <w:t>ist</w:t>
      </w:r>
      <w:r w:rsidR="00786CA4">
        <w:rPr>
          <w:rFonts w:eastAsiaTheme="minorEastAsia"/>
        </w:rPr>
        <w:t xml:space="preserve">. Bei der SPD lässt sich, ebenso wie bei der Linken und der AfD, ein </w:t>
      </w:r>
      <w:r w:rsidR="00240547">
        <w:rPr>
          <w:rFonts w:eastAsiaTheme="minorEastAsia"/>
        </w:rPr>
        <w:t>starkes</w:t>
      </w:r>
      <w:r w:rsidR="00786CA4">
        <w:rPr>
          <w:rFonts w:eastAsiaTheme="minorEastAsia"/>
        </w:rPr>
        <w:t xml:space="preserve"> Ost-West Gefälle identifizieren, mit tendenziell stärkeren Briefwahlergebnissen im Osten, und </w:t>
      </w:r>
      <w:r w:rsidR="00240547">
        <w:rPr>
          <w:rFonts w:eastAsiaTheme="minorEastAsia"/>
        </w:rPr>
        <w:t>ausgeglichenen</w:t>
      </w:r>
      <w:r w:rsidR="00786CA4">
        <w:rPr>
          <w:rFonts w:eastAsiaTheme="minorEastAsia"/>
        </w:rPr>
        <w:t xml:space="preserve"> Ergebnissen i</w:t>
      </w:r>
      <w:r w:rsidR="00240547">
        <w:rPr>
          <w:rFonts w:eastAsiaTheme="minorEastAsia"/>
        </w:rPr>
        <w:t>m Westen.</w:t>
      </w:r>
      <w:r w:rsidR="00786CA4">
        <w:rPr>
          <w:rFonts w:eastAsiaTheme="minorEastAsia"/>
        </w:rPr>
        <w:t xml:space="preserve"> </w:t>
      </w:r>
      <w:r w:rsidR="007F0C28">
        <w:t xml:space="preserve">Über alle Bundesländer hinweg divergieren die Brief- und Urnenstimmen bei der FDP dabei am geringsten, mit maximal </w:t>
      </w:r>
      <w:r w:rsidR="007F0C28">
        <w:rPr>
          <w:rFonts w:eastAsiaTheme="minorEastAsia"/>
        </w:rPr>
        <w:t>+0.9% mehr Prozentpunkten an Briefwahlstimmen in Mecklenburg-Vorpommern.</w:t>
      </w:r>
    </w:p>
    <w:p w14:paraId="3DBBFDF3" w14:textId="77777777" w:rsidR="00DA75FF" w:rsidRPr="00DF2902" w:rsidRDefault="00DA75FF" w:rsidP="00DA75FF">
      <w:pPr>
        <w:pStyle w:val="Heading2"/>
      </w:pPr>
      <w:bookmarkStart w:id="16" w:name="_Toc94718088"/>
      <w:r w:rsidRPr="00DF2902">
        <w:t xml:space="preserve">Durch frühzeitige Stimmabgaben </w:t>
      </w:r>
      <w:r>
        <w:t>können</w:t>
      </w:r>
      <w:r w:rsidRPr="00DF2902">
        <w:t xml:space="preserve"> relevante Wahlkampfereignisse </w:t>
      </w:r>
      <w:r>
        <w:t>übergangen werden.</w:t>
      </w:r>
      <w:bookmarkEnd w:id="16"/>
    </w:p>
    <w:p w14:paraId="3020A55A" w14:textId="17F93396" w:rsidR="00C769D1" w:rsidRDefault="007D7D50" w:rsidP="00584749">
      <w:r>
        <w:t>Ein</w:t>
      </w:r>
      <w:r w:rsidR="00ED7408">
        <w:t xml:space="preserve">e </w:t>
      </w:r>
      <w:r w:rsidR="007F0C28">
        <w:t xml:space="preserve">weitere </w:t>
      </w:r>
      <w:r w:rsidR="00EF7D83">
        <w:t>zentrale</w:t>
      </w:r>
      <w:r w:rsidR="00ED7408">
        <w:t xml:space="preserve"> Dimension der Briefwahl stell</w:t>
      </w:r>
      <w:r w:rsidR="00850E1F">
        <w:t>t</w:t>
      </w:r>
      <w:r w:rsidR="00ED7408">
        <w:t xml:space="preserve"> </w:t>
      </w:r>
      <w:r w:rsidR="00EC21B3">
        <w:t>die zeitliche Dynamik</w:t>
      </w:r>
      <w:r w:rsidR="00ED7408">
        <w:t xml:space="preserve"> im Vorfeld der Wahl dar. </w:t>
      </w:r>
      <w:r w:rsidR="00D2404B">
        <w:t xml:space="preserve">Grundsätzlich ist die Stimmabgabe der Briefwahl ab dem Versand der Wahlunterlagen </w:t>
      </w:r>
      <w:r w:rsidR="002F7617">
        <w:t xml:space="preserve">nach der </w:t>
      </w:r>
      <w:r w:rsidR="002F7617" w:rsidRPr="00EA7269">
        <w:t>endgültigen Zulassung</w:t>
      </w:r>
      <w:r w:rsidR="00EA7269" w:rsidRPr="00EA7269">
        <w:t xml:space="preserve"> der Wahlvorschläge und </w:t>
      </w:r>
      <w:r w:rsidR="005B409B">
        <w:t xml:space="preserve">dem </w:t>
      </w:r>
      <w:r w:rsidR="00EA7269" w:rsidRPr="00EA7269">
        <w:t>anschließende</w:t>
      </w:r>
      <w:r w:rsidR="005B409B">
        <w:t>n</w:t>
      </w:r>
      <w:r w:rsidR="00EA7269" w:rsidRPr="00EA7269">
        <w:t xml:space="preserve"> Druck der Stimmzettel etwa sechs Wochen vor der Wahl </w:t>
      </w:r>
      <w:r w:rsidR="001B52B7">
        <w:t>möglich</w:t>
      </w:r>
      <w:r w:rsidR="00850E1F">
        <w:t xml:space="preserve"> (</w:t>
      </w:r>
      <w:r w:rsidR="00566105">
        <w:t>für eine Übersicht aller Fristen, vgl.</w:t>
      </w:r>
      <w:r w:rsidR="00850E1F">
        <w:t xml:space="preserve"> Appendix 1)</w:t>
      </w:r>
      <w:r w:rsidR="002F7617">
        <w:t xml:space="preserve">. </w:t>
      </w:r>
      <w:r w:rsidR="00B75C63">
        <w:t xml:space="preserve">Da </w:t>
      </w:r>
      <w:r w:rsidR="005B409B">
        <w:t>zum Zeitpunkt der Veröffentlichung dieser Arbeit keine</w:t>
      </w:r>
      <w:r w:rsidR="00B75C63">
        <w:t xml:space="preserve"> </w:t>
      </w:r>
      <w:r w:rsidR="00EA001A">
        <w:t>amtliche</w:t>
      </w:r>
      <w:r w:rsidR="005B409B">
        <w:t>n</w:t>
      </w:r>
      <w:r w:rsidR="00EA001A">
        <w:t xml:space="preserve"> Statistik</w:t>
      </w:r>
      <w:r w:rsidR="005B409B">
        <w:t>en</w:t>
      </w:r>
      <w:r w:rsidR="00B75C63">
        <w:t xml:space="preserve"> zu den eingegangenen Briefwahlstimmen bei den </w:t>
      </w:r>
      <w:r w:rsidR="005B409B">
        <w:t>Briefwahlbezirken</w:t>
      </w:r>
      <w:r w:rsidR="00B75C63">
        <w:t xml:space="preserve"> </w:t>
      </w:r>
      <w:r w:rsidR="00820653">
        <w:t>veröffentlicht werden</w:t>
      </w:r>
      <w:r w:rsidR="00B75C63">
        <w:t xml:space="preserve">, wird </w:t>
      </w:r>
      <w:r w:rsidR="005B409B">
        <w:t xml:space="preserve">folglich </w:t>
      </w:r>
      <w:r w:rsidR="00B75C63">
        <w:t>die zeitliche Dynamik der</w:t>
      </w:r>
      <w:r w:rsidR="00EA001A">
        <w:t xml:space="preserve"> Briefwahl </w:t>
      </w:r>
      <w:r w:rsidR="005B409B">
        <w:t>auf Basis</w:t>
      </w:r>
      <w:r w:rsidR="00EA001A">
        <w:t xml:space="preserve"> de</w:t>
      </w:r>
      <w:r w:rsidR="00511968">
        <w:t xml:space="preserve">r </w:t>
      </w:r>
      <w:r w:rsidR="002625C6" w:rsidRPr="00D0177F">
        <w:t xml:space="preserve">Rolling-Cross Section </w:t>
      </w:r>
      <w:r w:rsidR="005B409B">
        <w:t xml:space="preserve">(RCS) </w:t>
      </w:r>
      <w:r w:rsidR="006A1818" w:rsidRPr="00D0177F">
        <w:t xml:space="preserve">des </w:t>
      </w:r>
      <w:r w:rsidR="00092B08" w:rsidRPr="00D0177F">
        <w:t xml:space="preserve">German Longitudinal Election Study </w:t>
      </w:r>
      <w:r w:rsidR="00037C7D">
        <w:t xml:space="preserve">untersucht </w:t>
      </w:r>
      <w:r w:rsidR="009109C9">
        <w:t>(GLES, 2021)</w:t>
      </w:r>
      <w:r w:rsidR="00C93617">
        <w:t>.</w:t>
      </w:r>
      <w:r w:rsidR="00D2404B">
        <w:t xml:space="preserve"> </w:t>
      </w:r>
      <w:r w:rsidR="003B3791">
        <w:t xml:space="preserve">Abbildung </w:t>
      </w:r>
      <w:r w:rsidR="002A0552">
        <w:t>6</w:t>
      </w:r>
      <w:r w:rsidR="003B3791">
        <w:t xml:space="preserve"> gibt einen Überblick über </w:t>
      </w:r>
      <w:r w:rsidR="00511968">
        <w:t xml:space="preserve">den geschätzten </w:t>
      </w:r>
      <w:r w:rsidR="00584749">
        <w:t xml:space="preserve">wöchentlichen </w:t>
      </w:r>
      <w:r w:rsidR="00C93617">
        <w:t>Verlauf</w:t>
      </w:r>
      <w:r w:rsidR="00511968">
        <w:t xml:space="preserve"> der </w:t>
      </w:r>
      <w:r w:rsidR="00C93617">
        <w:t xml:space="preserve">Anteile eingegangener </w:t>
      </w:r>
      <w:r w:rsidR="00511968">
        <w:t>Briefwahl</w:t>
      </w:r>
      <w:r w:rsidR="00C93617">
        <w:t>stimmen</w:t>
      </w:r>
      <w:r w:rsidR="00511968">
        <w:t xml:space="preserve"> </w:t>
      </w:r>
      <w:r w:rsidR="008C06F3">
        <w:t>bis zum Wahltag</w:t>
      </w:r>
      <w:r w:rsidR="004536C2">
        <w:t xml:space="preserve"> </w:t>
      </w:r>
      <w:r w:rsidR="00C93617">
        <w:t>mit</w:t>
      </w:r>
      <w:r w:rsidR="005B409B">
        <w:t xml:space="preserve"> 95%-Konfidenzintervalle</w:t>
      </w:r>
      <w:r w:rsidR="00C93617">
        <w:t>n</w:t>
      </w:r>
      <w:r w:rsidR="004536C2">
        <w:t xml:space="preserve">. </w:t>
      </w:r>
      <w:r w:rsidR="00584749" w:rsidRPr="00584749">
        <w:t>Grunds</w:t>
      </w:r>
      <w:r w:rsidR="00584749">
        <w:t>ätzlich zeigt sich ein gradliniger Anstieg der Briefwahlstimmen bis zum Wahltag am 26</w:t>
      </w:r>
      <w:r w:rsidR="00E83D5E">
        <w:t>. September</w:t>
      </w:r>
      <w:r w:rsidR="00584749">
        <w:t>. Zum Ende der Versandfrist der Wahlbenachrichtigungen am 05</w:t>
      </w:r>
      <w:r w:rsidR="002968AB">
        <w:t>. September</w:t>
      </w:r>
      <w:r w:rsidR="00584749">
        <w:t xml:space="preserve"> hatten</w:t>
      </w:r>
      <w:r w:rsidR="00446E5D">
        <w:t xml:space="preserve"> bereits</w:t>
      </w:r>
      <w:r w:rsidR="00EF7D83">
        <w:t xml:space="preserve"> geschätzte</w:t>
      </w:r>
      <w:r w:rsidR="00584749">
        <w:t xml:space="preserve"> 9,3 % aller Befragten Ihre Stimme per Briefwahl abgegeben. </w:t>
      </w:r>
      <w:r w:rsidR="00C93617">
        <w:t>Der stärkste Anstieg</w:t>
      </w:r>
      <w:r w:rsidR="00584749">
        <w:t xml:space="preserve"> </w:t>
      </w:r>
      <w:r w:rsidR="002968AB">
        <w:t xml:space="preserve">der Briefwahlstimmen lässt sich </w:t>
      </w:r>
      <w:r w:rsidR="00EF7D83">
        <w:t xml:space="preserve">dabei </w:t>
      </w:r>
      <w:r w:rsidR="00534FE4">
        <w:t xml:space="preserve">in den Wochen </w:t>
      </w:r>
      <w:r w:rsidR="004D03E8">
        <w:t>zwischen dem 05</w:t>
      </w:r>
      <w:r w:rsidR="00327067">
        <w:t>.-</w:t>
      </w:r>
      <w:r w:rsidR="004D03E8">
        <w:t>12.</w:t>
      </w:r>
      <w:r w:rsidR="00EF7D83">
        <w:t xml:space="preserve"> September</w:t>
      </w:r>
      <w:r w:rsidR="004D03E8">
        <w:t xml:space="preserve"> (+11,5 Prozentpunkte) und</w:t>
      </w:r>
      <w:r w:rsidR="003F700C">
        <w:t xml:space="preserve"> </w:t>
      </w:r>
      <w:r w:rsidR="004D03E8">
        <w:t>direkt vor der Wahl</w:t>
      </w:r>
      <w:r w:rsidR="007438F5">
        <w:t xml:space="preserve"> </w:t>
      </w:r>
      <w:r w:rsidR="00EF7D83">
        <w:t>zwischen dem</w:t>
      </w:r>
      <w:r w:rsidR="007438F5">
        <w:t xml:space="preserve"> </w:t>
      </w:r>
      <w:r w:rsidR="007438F5" w:rsidRPr="007438F5">
        <w:t>2</w:t>
      </w:r>
      <w:r w:rsidR="007438F5">
        <w:t>0.-27.</w:t>
      </w:r>
      <w:r w:rsidR="00EF7D83">
        <w:t xml:space="preserve"> September</w:t>
      </w:r>
      <w:r w:rsidR="004D03E8">
        <w:t xml:space="preserve"> (+</w:t>
      </w:r>
      <w:r w:rsidR="004D03E8" w:rsidRPr="004D03E8">
        <w:t>12</w:t>
      </w:r>
      <w:r w:rsidR="004D03E8">
        <w:t>,5 Prozentpunkte)</w:t>
      </w:r>
      <w:r w:rsidR="00EF7D83">
        <w:t xml:space="preserve"> beobachten</w:t>
      </w:r>
      <w:r w:rsidR="00E83D5E">
        <w:t xml:space="preserve">. </w:t>
      </w:r>
      <w:r w:rsidR="0033574E">
        <w:t>Die</w:t>
      </w:r>
      <w:r w:rsidR="00E71A6F">
        <w:t>s</w:t>
      </w:r>
      <w:r w:rsidR="00487568">
        <w:t xml:space="preserve"> </w:t>
      </w:r>
      <w:r w:rsidR="00487568">
        <w:lastRenderedPageBreak/>
        <w:t xml:space="preserve">deutet auf ein bisher wenig beachtetes Phänomen der Briefwahl hin, welches sich auf </w:t>
      </w:r>
      <w:r w:rsidR="007E2226">
        <w:t xml:space="preserve">den veränderten Informationsstand der Briefwähler im Verlauf </w:t>
      </w:r>
      <w:r w:rsidR="00CE40D1">
        <w:t>des Wahlprozesses</w:t>
      </w:r>
      <w:r w:rsidR="007E2226">
        <w:t xml:space="preserve"> bezieht</w:t>
      </w:r>
      <w:r w:rsidR="00EB02A4">
        <w:t xml:space="preserve"> (</w:t>
      </w:r>
      <w:r w:rsidR="007E6F72">
        <w:t xml:space="preserve">Qvortrup, 2005; </w:t>
      </w:r>
      <w:r w:rsidR="00EB02A4">
        <w:t>Ogorek, 2021).</w:t>
      </w:r>
      <w:r w:rsidR="007E2226">
        <w:t xml:space="preserve"> </w:t>
      </w:r>
      <w:r w:rsidR="009C17AE">
        <w:t>Denn s</w:t>
      </w:r>
      <w:r w:rsidR="002C3DEC">
        <w:t xml:space="preserve">obald die Briefwahlstimme abgegeben ist, können </w:t>
      </w:r>
      <w:r w:rsidR="002C3DEC" w:rsidRPr="002C3DEC">
        <w:t xml:space="preserve">aktuelle politischen </w:t>
      </w:r>
      <w:r w:rsidR="00E71A6F">
        <w:t>Ereignisse</w:t>
      </w:r>
      <w:r w:rsidR="002C3DEC">
        <w:t xml:space="preserve"> sowie sich verändernde Wahlprognosen nicht mehr in </w:t>
      </w:r>
      <w:r w:rsidR="003B071F">
        <w:t>der</w:t>
      </w:r>
      <w:r w:rsidR="002C3DEC">
        <w:t xml:space="preserve"> Wahlentscheidung </w:t>
      </w:r>
      <w:r w:rsidR="003B071F">
        <w:t>berücksichtigt</w:t>
      </w:r>
      <w:r w:rsidR="002C3DEC">
        <w:t xml:space="preserve"> werden. </w:t>
      </w:r>
      <w:r w:rsidR="00B30D6D">
        <w:t xml:space="preserve">Bezogen auf den Bundestagswahlkampf </w:t>
      </w:r>
      <w:r w:rsidR="00E71A6F">
        <w:t xml:space="preserve">2021 </w:t>
      </w:r>
      <w:r w:rsidR="00B30D6D">
        <w:t xml:space="preserve">kann </w:t>
      </w:r>
      <w:r w:rsidR="008A4630">
        <w:t>als Beispiel für solch ein Ereignis der</w:t>
      </w:r>
      <w:r w:rsidR="00B30D6D">
        <w:t xml:space="preserve"> Mitschnitt des</w:t>
      </w:r>
      <w:r w:rsidR="00E71A6F">
        <w:t xml:space="preserve"> lachenden</w:t>
      </w:r>
      <w:r w:rsidR="00B30D6D">
        <w:t xml:space="preserve"> </w:t>
      </w:r>
      <w:r w:rsidR="00AB698A">
        <w:t>CDU-Spitzenkandidaten Armin Laschet</w:t>
      </w:r>
      <w:r w:rsidR="00B30D6D">
        <w:t xml:space="preserve"> </w:t>
      </w:r>
      <w:r w:rsidR="00B30D6D" w:rsidRPr="00B30D6D">
        <w:rPr>
          <w:rFonts w:eastAsia="Times New Roman" w:cs="Times New Roman"/>
          <w:szCs w:val="24"/>
          <w:lang w:eastAsia="en-GB"/>
        </w:rPr>
        <w:t>w</w:t>
      </w:r>
      <w:r w:rsidR="00B30D6D" w:rsidRPr="006114AB">
        <w:rPr>
          <w:rFonts w:eastAsia="Times New Roman" w:cs="Times New Roman"/>
          <w:szCs w:val="24"/>
          <w:lang w:eastAsia="en-GB"/>
        </w:rPr>
        <w:t xml:space="preserve">ährend einer Rede des Bundespräsidenten </w:t>
      </w:r>
      <w:r w:rsidR="00AB698A" w:rsidRPr="00AB698A">
        <w:rPr>
          <w:rFonts w:eastAsia="Times New Roman" w:cs="Times New Roman"/>
          <w:szCs w:val="24"/>
          <w:lang w:eastAsia="en-GB"/>
        </w:rPr>
        <w:t>zur Flu</w:t>
      </w:r>
      <w:r w:rsidR="00AB698A">
        <w:rPr>
          <w:rFonts w:eastAsia="Times New Roman" w:cs="Times New Roman"/>
          <w:szCs w:val="24"/>
          <w:lang w:eastAsia="en-GB"/>
        </w:rPr>
        <w:t xml:space="preserve">tkatastrophe in Rheinland-Pfalz und NRW in </w:t>
      </w:r>
      <w:r w:rsidR="00FB3C36">
        <w:rPr>
          <w:rFonts w:eastAsia="Times New Roman" w:cs="Times New Roman"/>
          <w:noProof/>
          <w:szCs w:val="24"/>
          <w:lang w:eastAsia="en-GB"/>
        </w:rPr>
        <mc:AlternateContent>
          <mc:Choice Requires="wpg">
            <w:drawing>
              <wp:anchor distT="0" distB="0" distL="114300" distR="114300" simplePos="0" relativeHeight="251699200" behindDoc="0" locked="0" layoutInCell="1" allowOverlap="1" wp14:anchorId="33A7DF3D" wp14:editId="667A28FE">
                <wp:simplePos x="0" y="0"/>
                <wp:positionH relativeFrom="column">
                  <wp:posOffset>-2882</wp:posOffset>
                </wp:positionH>
                <wp:positionV relativeFrom="paragraph">
                  <wp:posOffset>945515</wp:posOffset>
                </wp:positionV>
                <wp:extent cx="5760720" cy="4337685"/>
                <wp:effectExtent l="0" t="0" r="5080" b="5715"/>
                <wp:wrapTopAndBottom/>
                <wp:docPr id="24" name="Group 24"/>
                <wp:cNvGraphicFramePr/>
                <a:graphic xmlns:a="http://schemas.openxmlformats.org/drawingml/2006/main">
                  <a:graphicData uri="http://schemas.microsoft.com/office/word/2010/wordprocessingGroup">
                    <wpg:wgp>
                      <wpg:cNvGrpSpPr/>
                      <wpg:grpSpPr>
                        <a:xfrm>
                          <a:off x="0" y="0"/>
                          <a:ext cx="5760720" cy="4337685"/>
                          <a:chOff x="0" y="0"/>
                          <a:chExt cx="5760720" cy="4337685"/>
                        </a:xfrm>
                      </wpg:grpSpPr>
                      <pic:pic xmlns:pic="http://schemas.openxmlformats.org/drawingml/2006/picture">
                        <pic:nvPicPr>
                          <pic:cNvPr id="17" name="Picture 17" descr="Diagram&#10;&#10;Description automatically generated"/>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60720" cy="4032250"/>
                          </a:xfrm>
                          <a:prstGeom prst="rect">
                            <a:avLst/>
                          </a:prstGeom>
                        </pic:spPr>
                      </pic:pic>
                      <wps:wsp>
                        <wps:cNvPr id="23" name="Text Box 23"/>
                        <wps:cNvSpPr txBox="1"/>
                        <wps:spPr>
                          <a:xfrm>
                            <a:off x="0" y="4079240"/>
                            <a:ext cx="5760720" cy="258445"/>
                          </a:xfrm>
                          <a:prstGeom prst="rect">
                            <a:avLst/>
                          </a:prstGeom>
                          <a:solidFill>
                            <a:prstClr val="white"/>
                          </a:solidFill>
                          <a:ln>
                            <a:noFill/>
                          </a:ln>
                        </wps:spPr>
                        <wps:txbx>
                          <w:txbxContent>
                            <w:p w14:paraId="149F24A7" w14:textId="01D55A8A" w:rsidR="00FB3C36" w:rsidRPr="008F1A43" w:rsidRDefault="00FB3C36" w:rsidP="00FB3C36">
                              <w:pPr>
                                <w:pStyle w:val="Caption"/>
                                <w:rPr>
                                  <w:szCs w:val="22"/>
                                </w:rPr>
                              </w:pPr>
                              <w:r>
                                <w:t xml:space="preserve">Abbildung </w:t>
                              </w:r>
                              <w:r w:rsidR="009B6E96">
                                <w:fldChar w:fldCharType="begin"/>
                              </w:r>
                              <w:r w:rsidR="009B6E96">
                                <w:instrText xml:space="preserve"> SEQ Abbildung \* ARABIC </w:instrText>
                              </w:r>
                              <w:r w:rsidR="009B6E96">
                                <w:fldChar w:fldCharType="separate"/>
                              </w:r>
                              <w:r>
                                <w:rPr>
                                  <w:noProof/>
                                </w:rPr>
                                <w:t>6</w:t>
                              </w:r>
                              <w:r w:rsidR="009B6E96">
                                <w:rPr>
                                  <w:noProof/>
                                </w:rPr>
                                <w:fldChar w:fldCharType="end"/>
                              </w:r>
                              <w:r>
                                <w:t xml:space="preserve">: </w:t>
                              </w:r>
                              <w:r w:rsidRPr="00D8439B">
                                <w:t>Modellierter Verlauf Briefwahlanteile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3A7DF3D" id="Group 24" o:spid="_x0000_s1039" style="position:absolute;left:0;text-align:left;margin-left:-.25pt;margin-top:74.45pt;width:453.6pt;height:341.55pt;z-index:251699200" coordsize="57607,433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&#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">
                <v:shape id="Picture 17" o:spid="_x0000_s1040" type="#_x0000_t75" alt="Diagram&#10;&#10;Description automatically generated" style="position:absolute;width:57607;height:40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">
                  <v:imagedata r:id="rId18" o:title="Diagram&#10;&#10;Description automatically generated"/>
                </v:shape>
                <v:shape id="Text Box 23" o:spid="_x0000_s1041" type="#_x0000_t202" style="position:absolute;top:40792;width:5760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" stroked="f">
                  <v:textbox style="mso-fit-shape-to-text:t" inset="0,0,0,0">
                    <w:txbxContent>
                      <w:p w14:paraId="149F24A7" w14:textId="01D55A8A" w:rsidR="00FB3C36" w:rsidRPr="008F1A43" w:rsidRDefault="00FB3C36" w:rsidP="00FB3C36">
                        <w:pPr>
                          <w:pStyle w:val="Beschriftung"/>
                          <w:rPr>
                            <w:szCs w:val="22"/>
                          </w:rPr>
                        </w:pPr>
                        <w:r>
                          <w:t xml:space="preserve">Abbildung </w:t>
                        </w:r>
                        <w:fldSimple w:instr=" SEQ Abbildung \* ARABIC ">
                          <w:r>
                            <w:rPr>
                              <w:noProof/>
                            </w:rPr>
                            <w:t>6</w:t>
                          </w:r>
                        </w:fldSimple>
                        <w:r>
                          <w:t xml:space="preserve">: </w:t>
                        </w:r>
                        <w:r w:rsidRPr="00D8439B">
                          <w:t>Modellierter Verlauf Briefwahlanteile</w:t>
                        </w:r>
                      </w:p>
                    </w:txbxContent>
                  </v:textbox>
                </v:shape>
                <w10:wrap type="topAndBottom"/>
              </v:group>
            </w:pict>
          </mc:Fallback>
        </mc:AlternateContent>
      </w:r>
      <w:r w:rsidR="00AB698A" w:rsidRPr="00AB698A">
        <w:rPr>
          <w:rFonts w:eastAsia="Times New Roman" w:cs="Times New Roman"/>
          <w:szCs w:val="24"/>
          <w:lang w:eastAsia="en-GB"/>
        </w:rPr>
        <w:t xml:space="preserve">Erftstadt </w:t>
      </w:r>
      <w:r w:rsidR="00B30D6D" w:rsidRPr="006114AB">
        <w:rPr>
          <w:rFonts w:eastAsia="Times New Roman" w:cs="Times New Roman"/>
          <w:szCs w:val="24"/>
          <w:lang w:eastAsia="en-GB"/>
        </w:rPr>
        <w:t>am 17. Juli</w:t>
      </w:r>
      <w:r w:rsidR="008A4630">
        <w:rPr>
          <w:rFonts w:eastAsia="Times New Roman" w:cs="Times New Roman"/>
          <w:szCs w:val="24"/>
          <w:lang w:eastAsia="en-GB"/>
        </w:rPr>
        <w:t xml:space="preserve"> gesehen werden. Die mediale Verbreitung und Kritik an dem Verhalten des CDU-Spitzenkandidaten wurde im Nachhinein von vielen</w:t>
      </w:r>
      <w:r w:rsidR="00B30D6D" w:rsidRPr="006114AB">
        <w:rPr>
          <w:rFonts w:eastAsia="Times New Roman" w:cs="Times New Roman"/>
          <w:szCs w:val="24"/>
          <w:lang w:eastAsia="en-GB"/>
        </w:rPr>
        <w:t xml:space="preserve"> </w:t>
      </w:r>
      <w:r w:rsidR="00AB698A" w:rsidRPr="00AB698A">
        <w:rPr>
          <w:rFonts w:eastAsia="Times New Roman" w:cs="Times New Roman"/>
          <w:szCs w:val="24"/>
          <w:lang w:eastAsia="en-GB"/>
        </w:rPr>
        <w:t xml:space="preserve">wahlentscheidendes Medienereignis </w:t>
      </w:r>
      <w:r w:rsidR="00E71A6F">
        <w:rPr>
          <w:rFonts w:eastAsia="Times New Roman" w:cs="Times New Roman"/>
          <w:szCs w:val="24"/>
          <w:lang w:eastAsia="en-GB"/>
        </w:rPr>
        <w:t>bewertet</w:t>
      </w:r>
      <w:r w:rsidR="008A4630">
        <w:rPr>
          <w:rFonts w:eastAsia="Times New Roman" w:cs="Times New Roman"/>
          <w:szCs w:val="24"/>
          <w:lang w:eastAsia="en-GB"/>
        </w:rPr>
        <w:t xml:space="preserve">, welches sich </w:t>
      </w:r>
      <w:r w:rsidR="00E71A6F">
        <w:rPr>
          <w:rFonts w:eastAsia="Times New Roman" w:cs="Times New Roman"/>
          <w:szCs w:val="24"/>
          <w:lang w:eastAsia="en-GB"/>
        </w:rPr>
        <w:t xml:space="preserve">nachweislich </w:t>
      </w:r>
      <w:r w:rsidR="008A4630">
        <w:rPr>
          <w:rFonts w:eastAsia="Times New Roman" w:cs="Times New Roman"/>
          <w:szCs w:val="24"/>
          <w:lang w:eastAsia="en-GB"/>
        </w:rPr>
        <w:t xml:space="preserve">auch in den Umfrageergebnissen </w:t>
      </w:r>
      <w:r w:rsidR="007E6F72">
        <w:rPr>
          <w:rFonts w:eastAsia="Times New Roman" w:cs="Times New Roman"/>
          <w:szCs w:val="24"/>
          <w:lang w:eastAsia="en-GB"/>
        </w:rPr>
        <w:t xml:space="preserve">der CDU </w:t>
      </w:r>
      <w:r w:rsidR="008A4630">
        <w:rPr>
          <w:rFonts w:eastAsia="Times New Roman" w:cs="Times New Roman"/>
          <w:szCs w:val="24"/>
          <w:lang w:eastAsia="en-GB"/>
        </w:rPr>
        <w:t xml:space="preserve">widerspiegelte </w:t>
      </w:r>
      <w:r w:rsidR="00EB02A4">
        <w:rPr>
          <w:rFonts w:eastAsia="Times New Roman" w:cs="Times New Roman"/>
          <w:szCs w:val="24"/>
          <w:lang w:eastAsia="en-GB"/>
        </w:rPr>
        <w:t>(vgl. Vowe</w:t>
      </w:r>
      <w:r w:rsidR="009C17AE">
        <w:rPr>
          <w:rFonts w:eastAsia="Times New Roman" w:cs="Times New Roman"/>
          <w:szCs w:val="24"/>
          <w:lang w:eastAsia="en-GB"/>
        </w:rPr>
        <w:t xml:space="preserve">, </w:t>
      </w:r>
      <w:r w:rsidR="00EB02A4">
        <w:rPr>
          <w:rFonts w:eastAsia="Times New Roman" w:cs="Times New Roman"/>
          <w:szCs w:val="24"/>
          <w:lang w:eastAsia="en-GB"/>
        </w:rPr>
        <w:t>2021</w:t>
      </w:r>
      <w:r w:rsidR="009C17AE">
        <w:rPr>
          <w:rFonts w:eastAsia="Times New Roman" w:cs="Times New Roman"/>
          <w:szCs w:val="24"/>
          <w:lang w:eastAsia="en-GB"/>
        </w:rPr>
        <w:t xml:space="preserve">; </w:t>
      </w:r>
      <w:r w:rsidR="009C17AE" w:rsidRPr="009C17AE">
        <w:t>C</w:t>
      </w:r>
      <w:r w:rsidR="009C17AE">
        <w:t>asdorff</w:t>
      </w:r>
      <w:r w:rsidR="009C17AE">
        <w:rPr>
          <w:rStyle w:val="FootnoteReference"/>
          <w:rFonts w:eastAsia="Times New Roman" w:cs="Times New Roman"/>
          <w:szCs w:val="24"/>
          <w:lang w:eastAsia="en-GB"/>
        </w:rPr>
        <w:t xml:space="preserve"> </w:t>
      </w:r>
      <w:r w:rsidR="003D29AA">
        <w:rPr>
          <w:rFonts w:eastAsia="Times New Roman" w:cs="Times New Roman"/>
          <w:szCs w:val="24"/>
          <w:lang w:eastAsia="en-GB"/>
        </w:rPr>
        <w:t>, 2021</w:t>
      </w:r>
      <w:r w:rsidR="00EB02A4">
        <w:rPr>
          <w:rFonts w:eastAsia="Times New Roman" w:cs="Times New Roman"/>
          <w:szCs w:val="24"/>
          <w:lang w:eastAsia="en-GB"/>
        </w:rPr>
        <w:t xml:space="preserve">). </w:t>
      </w:r>
      <w:r w:rsidR="008A4630">
        <w:t>Aber auch nach dem Versand</w:t>
      </w:r>
      <w:r w:rsidR="003D29AA">
        <w:t>start</w:t>
      </w:r>
      <w:r w:rsidR="008A4630">
        <w:t xml:space="preserve"> der Briefwahlunterlagen ab dem 15. August </w:t>
      </w:r>
      <w:r w:rsidR="00AB698A">
        <w:t>lassen sich</w:t>
      </w:r>
      <w:r w:rsidR="00014AAE">
        <w:t xml:space="preserve"> mehrere potenziel</w:t>
      </w:r>
      <w:r w:rsidR="00AB698A">
        <w:t>l</w:t>
      </w:r>
      <w:r w:rsidR="00014AAE">
        <w:t xml:space="preserve"> </w:t>
      </w:r>
      <w:r w:rsidR="00B30D6D">
        <w:t xml:space="preserve">wahlentscheidende </w:t>
      </w:r>
      <w:r w:rsidR="00E71A6F">
        <w:t>Ereignisse</w:t>
      </w:r>
      <w:r w:rsidR="00014AAE">
        <w:t xml:space="preserve"> identifizieren.</w:t>
      </w:r>
      <w:r w:rsidR="003B071F">
        <w:t xml:space="preserve"> So stellte Armin Laschet am 03. September</w:t>
      </w:r>
      <w:r w:rsidR="00014AAE">
        <w:t xml:space="preserve"> </w:t>
      </w:r>
      <w:r w:rsidR="003B071F">
        <w:t xml:space="preserve">ein „Zukunftsteam“ </w:t>
      </w:r>
      <w:r w:rsidR="00014AAE">
        <w:t xml:space="preserve">für die CDU </w:t>
      </w:r>
      <w:r w:rsidR="003B071F">
        <w:t>vor, am 09. September untersuchte</w:t>
      </w:r>
      <w:r w:rsidR="00014AAE">
        <w:t xml:space="preserve"> die Staatsanwaltschaft Osnabrück das SPD geführte </w:t>
      </w:r>
      <w:r w:rsidR="00014AAE" w:rsidRPr="00014AAE">
        <w:t>Finanz- und Justizministerium</w:t>
      </w:r>
      <w:r w:rsidR="00014AAE">
        <w:t>, und</w:t>
      </w:r>
      <w:r w:rsidR="003B071F">
        <w:t xml:space="preserve"> am 12. und 19. September fanden die </w:t>
      </w:r>
      <w:r w:rsidR="007205D6">
        <w:t>letzten beiden großen</w:t>
      </w:r>
      <w:r w:rsidR="00014AAE">
        <w:t xml:space="preserve"> </w:t>
      </w:r>
      <w:r w:rsidR="00014AAE" w:rsidRPr="00014AAE">
        <w:t xml:space="preserve">Diskussionsformate </w:t>
      </w:r>
      <w:r w:rsidR="003B071F">
        <w:t xml:space="preserve">der </w:t>
      </w:r>
      <w:r w:rsidR="007205D6">
        <w:t xml:space="preserve">drei </w:t>
      </w:r>
      <w:r w:rsidR="003B071F">
        <w:t>Spitzenkandidaten („Triell</w:t>
      </w:r>
      <w:r w:rsidR="00AB698A">
        <w:t>e</w:t>
      </w:r>
      <w:r w:rsidR="003B071F">
        <w:t>“) statt</w:t>
      </w:r>
      <w:r w:rsidR="00014AAE">
        <w:t xml:space="preserve">. </w:t>
      </w:r>
      <w:r w:rsidR="00240547">
        <w:t xml:space="preserve">Zudem </w:t>
      </w:r>
      <w:r w:rsidR="009F1E6B">
        <w:t xml:space="preserve">kann </w:t>
      </w:r>
      <w:r w:rsidR="00624D68">
        <w:t>auch angenommen werden, dass der Verlauf der Corona-Pandemie einen Einfluss auf die Wahlentscheidung hatte</w:t>
      </w:r>
      <w:r w:rsidR="002D183A">
        <w:t xml:space="preserve">. </w:t>
      </w:r>
      <w:r w:rsidR="00624D68">
        <w:lastRenderedPageBreak/>
        <w:t>So sank</w:t>
      </w:r>
      <w:r w:rsidR="002D183A">
        <w:t xml:space="preserve"> die 7-Tagesinzidenz in den 3 Wochen vor der Wahl bundesweit von 83 auf 61, </w:t>
      </w:r>
      <w:r w:rsidR="00624D68">
        <w:t xml:space="preserve">wobei teils starke regionale Unterschiede </w:t>
      </w:r>
      <w:r w:rsidR="002D183A">
        <w:t xml:space="preserve">in den Inzidenzen </w:t>
      </w:r>
      <w:r w:rsidR="00624D68">
        <w:t>beobachtet</w:t>
      </w:r>
      <w:r w:rsidR="002D183A">
        <w:t xml:space="preserve"> werden</w:t>
      </w:r>
      <w:r w:rsidR="00624D68">
        <w:t xml:space="preserve"> konnten</w:t>
      </w:r>
      <w:r w:rsidR="00C93617">
        <w:t xml:space="preserve"> (Robert Koch Institut, 2021)</w:t>
      </w:r>
      <w:r w:rsidR="00446E5D">
        <w:t>.</w:t>
      </w:r>
      <w:r w:rsidR="002D183A">
        <w:t xml:space="preserve"> </w:t>
      </w:r>
    </w:p>
    <w:p w14:paraId="35AFA4EE" w14:textId="6B0CB0D2" w:rsidR="00EC1401" w:rsidRDefault="00EC1401" w:rsidP="00EC1401">
      <w:pPr>
        <w:pStyle w:val="Heading2"/>
      </w:pPr>
      <w:bookmarkStart w:id="17" w:name="_Toc94718089"/>
      <w:r w:rsidRPr="00DF2902">
        <w:t xml:space="preserve">Für die Bundestagswahl 2021 gibt es jedoch wenig Hinweise auf </w:t>
      </w:r>
      <w:r>
        <w:t>besonders einflussreiche</w:t>
      </w:r>
      <w:r w:rsidRPr="00DF2902">
        <w:t xml:space="preserve"> Wahlkampfdynamiken</w:t>
      </w:r>
      <w:r>
        <w:t>.</w:t>
      </w:r>
      <w:bookmarkEnd w:id="17"/>
    </w:p>
    <w:p w14:paraId="5F2E7E23" w14:textId="2F19096E" w:rsidR="00DD069F" w:rsidRDefault="001F7160" w:rsidP="00A45F98">
      <w:pPr>
        <w:snapToGrid w:val="0"/>
        <w:spacing w:after="240"/>
        <w:contextualSpacing/>
      </w:pPr>
      <w:r>
        <w:rPr>
          <w:noProof/>
        </w:rPr>
        <mc:AlternateContent>
          <mc:Choice Requires="wpg">
            <w:drawing>
              <wp:anchor distT="0" distB="0" distL="114300" distR="114300" simplePos="0" relativeHeight="251694080" behindDoc="0" locked="0" layoutInCell="1" allowOverlap="1" wp14:anchorId="720AFD47" wp14:editId="5B11BB77">
                <wp:simplePos x="0" y="0"/>
                <wp:positionH relativeFrom="column">
                  <wp:posOffset>12881</wp:posOffset>
                </wp:positionH>
                <wp:positionV relativeFrom="paragraph">
                  <wp:posOffset>1695540</wp:posOffset>
                </wp:positionV>
                <wp:extent cx="5591810" cy="5591810"/>
                <wp:effectExtent l="0" t="0" r="0" b="0"/>
                <wp:wrapTopAndBottom/>
                <wp:docPr id="19" name="Group 19"/>
                <wp:cNvGraphicFramePr/>
                <a:graphic xmlns:a="http://schemas.openxmlformats.org/drawingml/2006/main">
                  <a:graphicData uri="http://schemas.microsoft.com/office/word/2010/wordprocessingGroup">
                    <wpg:wgp>
                      <wpg:cNvGrpSpPr/>
                      <wpg:grpSpPr>
                        <a:xfrm>
                          <a:off x="0" y="0"/>
                          <a:ext cx="5591810" cy="5591810"/>
                          <a:chOff x="112889" y="-67733"/>
                          <a:chExt cx="5591810" cy="5591810"/>
                        </a:xfrm>
                      </wpg:grpSpPr>
                      <wps:wsp>
                        <wps:cNvPr id="27" name="Text Box 27"/>
                        <wps:cNvSpPr txBox="1"/>
                        <wps:spPr>
                          <a:xfrm>
                            <a:off x="169334" y="5190066"/>
                            <a:ext cx="5283200" cy="279400"/>
                          </a:xfrm>
                          <a:prstGeom prst="rect">
                            <a:avLst/>
                          </a:prstGeom>
                          <a:solidFill>
                            <a:prstClr val="white"/>
                          </a:solidFill>
                          <a:ln>
                            <a:noFill/>
                          </a:ln>
                        </wps:spPr>
                        <wps:txbx>
                          <w:txbxContent>
                            <w:p w14:paraId="279190C2" w14:textId="6B26C740" w:rsidR="00A45F98" w:rsidRPr="00B01C59" w:rsidRDefault="00A45F98" w:rsidP="00A45F98">
                              <w:pPr>
                                <w:pStyle w:val="Caption"/>
                                <w:rPr>
                                  <w:szCs w:val="22"/>
                                </w:rPr>
                              </w:pPr>
                              <w:r>
                                <w:t xml:space="preserve">Abbildung </w:t>
                              </w:r>
                              <w:r w:rsidR="009B6E96">
                                <w:fldChar w:fldCharType="begin"/>
                              </w:r>
                              <w:r w:rsidR="009B6E96">
                                <w:instrText xml:space="preserve"> SEQ Abbildung \* ARABIC </w:instrText>
                              </w:r>
                              <w:r w:rsidR="009B6E96">
                                <w:fldChar w:fldCharType="separate"/>
                              </w:r>
                              <w:r w:rsidR="00FB3C36">
                                <w:rPr>
                                  <w:noProof/>
                                </w:rPr>
                                <w:t>7</w:t>
                              </w:r>
                              <w:r w:rsidR="009B6E96">
                                <w:rPr>
                                  <w:noProof/>
                                </w:rPr>
                                <w:fldChar w:fldCharType="end"/>
                              </w:r>
                              <w:r>
                                <w:t>: Zeitliche Dynamiken im Wahlkampf und Briefwahl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8" name="Picture 18" descr="Diagram&#10;&#10;Description automatically generated with medium confidence"/>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112889" y="-67733"/>
                            <a:ext cx="5591810" cy="5591810"/>
                          </a:xfrm>
                          <a:prstGeom prst="rect">
                            <a:avLst/>
                          </a:prstGeom>
                        </pic:spPr>
                      </pic:pic>
                    </wpg:wgp>
                  </a:graphicData>
                </a:graphic>
                <wp14:sizeRelH relativeFrom="margin">
                  <wp14:pctWidth>0</wp14:pctWidth>
                </wp14:sizeRelH>
              </wp:anchor>
            </w:drawing>
          </mc:Choice>
          <mc:Fallback>
            <w:pict>
              <v:group w14:anchorId="720AFD47" id="Group 19" o:spid="_x0000_s1042" style="position:absolute;left:0;text-align:left;margin-left:1pt;margin-top:133.5pt;width:440.3pt;height:440.3pt;z-index:251694080;mso-width-relative:margin" coordorigin="1128,-677" coordsize="55918,559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">
                <v:shape id="Text Box 27" o:spid="_x0000_s1043" type="#_x0000_t202" style="position:absolute;left:1693;top:51900;width:52832;height:2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" stroked="f">
                  <v:textbox inset="0,0,0,0">
                    <w:txbxContent>
                      <w:p w14:paraId="279190C2" w14:textId="6B26C740" w:rsidR="00A45F98" w:rsidRPr="00B01C59" w:rsidRDefault="00A45F98" w:rsidP="00A45F98">
                        <w:pPr>
                          <w:pStyle w:val="Beschriftung"/>
                          <w:rPr>
                            <w:szCs w:val="22"/>
                          </w:rPr>
                        </w:pPr>
                        <w:r>
                          <w:t xml:space="preserve">Abbildung </w:t>
                        </w:r>
                        <w:fldSimple w:instr=" SEQ Abbildung \* ARABIC ">
                          <w:r w:rsidR="00FB3C36">
                            <w:rPr>
                              <w:noProof/>
                            </w:rPr>
                            <w:t>7</w:t>
                          </w:r>
                        </w:fldSimple>
                        <w:r>
                          <w:t>: Zeitliche Dynamiken im Wahlkampf und Briefwahl</w:t>
                        </w:r>
                      </w:p>
                    </w:txbxContent>
                  </v:textbox>
                </v:shape>
                <v:shape id="Picture 18" o:spid="_x0000_s1044" type="#_x0000_t75" alt="Diagram&#10;&#10;Description automatically generated with medium confidence" style="position:absolute;left:1128;top:-677;width:55918;height:559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">
                  <v:imagedata r:id="rId20" o:title="Diagram&#10;&#10;Description automatically generated with medium confidence"/>
                </v:shape>
                <w10:wrap type="topAndBottom"/>
              </v:group>
            </w:pict>
          </mc:Fallback>
        </mc:AlternateContent>
      </w:r>
      <w:r w:rsidR="00AF51B3">
        <w:t xml:space="preserve">Obwohl der Einfluss dieser Ereignisse für die individuelle Wahlentscheidung </w:t>
      </w:r>
      <w:r w:rsidR="00E71A6F">
        <w:t xml:space="preserve">bei der Bundestagswahl 2021 </w:t>
      </w:r>
      <w:r w:rsidR="00AF51B3" w:rsidRPr="00B30D6D">
        <w:rPr>
          <w:i/>
          <w:iCs/>
        </w:rPr>
        <w:t>post-hoc</w:t>
      </w:r>
      <w:r w:rsidR="00AF51B3">
        <w:t xml:space="preserve"> nur geschätzt werden kann, </w:t>
      </w:r>
      <w:r w:rsidR="008A4630">
        <w:t>geben</w:t>
      </w:r>
      <w:r w:rsidR="00AF51B3">
        <w:t xml:space="preserve"> insbesondere Veränderungen in den Wahlprognosen </w:t>
      </w:r>
      <w:r w:rsidR="008A4630">
        <w:t>mögliche Hinweise</w:t>
      </w:r>
      <w:r w:rsidR="0043147A">
        <w:t xml:space="preserve"> auf die Nachhaltigkeit dieser Entwicklungen</w:t>
      </w:r>
      <w:r w:rsidR="00AF51B3">
        <w:t xml:space="preserve">. </w:t>
      </w:r>
      <w:r w:rsidR="00261801">
        <w:t xml:space="preserve">Abbildung </w:t>
      </w:r>
      <w:r w:rsidR="00A45F98">
        <w:t>7</w:t>
      </w:r>
      <w:r w:rsidR="00261801">
        <w:t xml:space="preserve"> </w:t>
      </w:r>
      <w:r w:rsidR="0043147A">
        <w:t>visualisiert</w:t>
      </w:r>
      <w:r w:rsidR="00AF51B3">
        <w:t xml:space="preserve"> </w:t>
      </w:r>
      <w:r w:rsidR="0043147A">
        <w:t xml:space="preserve">die Wahlprognosen der größten Umfrageinstitute, die Zeitpunkte der potenziell wahlentscheidenden Ereignisse sowie die </w:t>
      </w:r>
      <w:r w:rsidR="00FF2C44">
        <w:t>geschätzten Anteile der eingegangenen Briefwahlstimmen bis zum Wahltag</w:t>
      </w:r>
      <w:r w:rsidR="00AF51B3">
        <w:t>. Grundsätzlich lassen</w:t>
      </w:r>
      <w:r w:rsidR="007205D6">
        <w:t xml:space="preserve"> </w:t>
      </w:r>
      <w:r w:rsidR="00AF51B3">
        <w:t xml:space="preserve">sich </w:t>
      </w:r>
      <w:r w:rsidR="00C0529F">
        <w:t xml:space="preserve">für den Bundestagswahlkampf 2021 </w:t>
      </w:r>
      <w:r w:rsidR="00744994">
        <w:t xml:space="preserve">nur </w:t>
      </w:r>
      <w:r w:rsidR="00744994">
        <w:lastRenderedPageBreak/>
        <w:t xml:space="preserve">bedingt </w:t>
      </w:r>
      <w:r w:rsidR="008A4630">
        <w:t>tiefgreifende</w:t>
      </w:r>
      <w:r w:rsidR="00744994">
        <w:t xml:space="preserve"> zeitliche Dynamiken feststellen</w:t>
      </w:r>
      <w:r w:rsidR="006114AB">
        <w:t>. Die größten Bewegungen</w:t>
      </w:r>
      <w:r w:rsidR="00AF51B3">
        <w:t xml:space="preserve"> </w:t>
      </w:r>
      <w:r w:rsidR="0043147A">
        <w:t xml:space="preserve">in den Umfrageprognosen </w:t>
      </w:r>
      <w:r w:rsidR="00AF51B3">
        <w:t>können</w:t>
      </w:r>
      <w:r w:rsidR="006114AB">
        <w:t xml:space="preserve"> in der </w:t>
      </w:r>
      <w:r w:rsidR="00744994">
        <w:t xml:space="preserve">Woche zwischen dem 27. August und </w:t>
      </w:r>
      <w:r w:rsidR="006114AB">
        <w:t xml:space="preserve">04. September </w:t>
      </w:r>
      <w:r w:rsidR="00AF51B3">
        <w:t>identifiziert werden</w:t>
      </w:r>
      <w:r w:rsidR="006114AB">
        <w:t>, als die SPD in allen Umfragen an der CDU vorbeiziehen konnte.</w:t>
      </w:r>
      <w:r w:rsidR="00744994">
        <w:t xml:space="preserve"> </w:t>
      </w:r>
      <w:r w:rsidR="00AF51B3">
        <w:t>Auf Basis der geschätzten Daten</w:t>
      </w:r>
      <w:r w:rsidR="0043147A">
        <w:t xml:space="preserve"> der Briefwahlstimmen</w:t>
      </w:r>
      <w:r w:rsidR="007E6F72" w:rsidRPr="007E6F72">
        <w:t xml:space="preserve"> </w:t>
      </w:r>
      <w:r w:rsidR="007E6F72">
        <w:t>bis zum 05. September</w:t>
      </w:r>
      <w:r w:rsidR="00AF51B3">
        <w:t xml:space="preserve"> hatten </w:t>
      </w:r>
      <w:r w:rsidR="00E022B6">
        <w:t xml:space="preserve">dabei </w:t>
      </w:r>
      <w:r w:rsidR="007E6F72">
        <w:t>mutmaßlich</w:t>
      </w:r>
      <w:r w:rsidR="00E022B6">
        <w:t xml:space="preserve"> 9% aller </w:t>
      </w:r>
      <w:r w:rsidR="008A6767">
        <w:t>Wahlberechtigten</w:t>
      </w:r>
      <w:r w:rsidR="00E022B6">
        <w:t xml:space="preserve"> Befragten </w:t>
      </w:r>
      <w:r w:rsidR="000A6D2A">
        <w:t xml:space="preserve">ihre </w:t>
      </w:r>
      <w:r w:rsidR="00E022B6">
        <w:t xml:space="preserve">Stimme per Briefwahl abgegeben. </w:t>
      </w:r>
      <w:r w:rsidR="00345F24">
        <w:t xml:space="preserve">Im weiteren Verlauf lassen sich nur geringfügige Schwankungen in den Wahlprognosen </w:t>
      </w:r>
      <w:r w:rsidR="001276C7">
        <w:t>beobachten</w:t>
      </w:r>
      <w:r w:rsidR="008A4630">
        <w:t xml:space="preserve">. </w:t>
      </w:r>
      <w:r w:rsidR="00C0529F">
        <w:t xml:space="preserve">So </w:t>
      </w:r>
      <w:r w:rsidR="007E6F72">
        <w:t>lässt</w:t>
      </w:r>
      <w:r w:rsidR="00C0529F">
        <w:t xml:space="preserve"> sich jedoch </w:t>
      </w:r>
      <w:r w:rsidR="00DD069F">
        <w:t>in den Tagen vor dem l</w:t>
      </w:r>
      <w:r w:rsidR="001276C7">
        <w:t xml:space="preserve">etzten Stichtag der Wahlprognosen </w:t>
      </w:r>
      <w:r w:rsidR="00C0529F">
        <w:t>(</w:t>
      </w:r>
      <w:r w:rsidR="001276C7">
        <w:t>24. September</w:t>
      </w:r>
      <w:r w:rsidR="00C0529F">
        <w:t xml:space="preserve">) </w:t>
      </w:r>
      <w:r w:rsidR="001276C7">
        <w:t>bei der C</w:t>
      </w:r>
      <w:del w:id="18" w:author="Stefan Haußner" w:date="2022-02-02T21:06:00Z">
        <w:r w:rsidR="001276C7" w:rsidDel="009B5D72">
          <w:delText>S</w:delText>
        </w:r>
      </w:del>
      <w:r w:rsidR="001276C7">
        <w:t xml:space="preserve">DU/CSU ein Aufwärtstrend </w:t>
      </w:r>
      <w:r w:rsidR="0043147A">
        <w:t>vermuten</w:t>
      </w:r>
      <w:r w:rsidR="00C0529F">
        <w:t xml:space="preserve">, </w:t>
      </w:r>
      <w:r w:rsidR="007E6F72">
        <w:t>welcher</w:t>
      </w:r>
      <w:r w:rsidR="00C0529F">
        <w:t xml:space="preserve"> </w:t>
      </w:r>
      <w:r w:rsidR="00DD069F">
        <w:t xml:space="preserve">möglicherweise </w:t>
      </w:r>
      <w:r w:rsidR="00C0529F">
        <w:t xml:space="preserve">auf ein engeres Rennen zwischen SPD und CDU/CSU </w:t>
      </w:r>
      <w:r w:rsidR="007E6F72">
        <w:t>kurz vor dem Wahltag hindeutet</w:t>
      </w:r>
      <w:r w:rsidR="001276C7">
        <w:t>.</w:t>
      </w:r>
      <w:r w:rsidR="00C0529F">
        <w:t xml:space="preserve"> </w:t>
      </w:r>
      <w:r w:rsidR="001276C7">
        <w:t xml:space="preserve">Zu diesem Zeitpunkt hatten </w:t>
      </w:r>
      <w:r w:rsidR="00DD069F">
        <w:t xml:space="preserve">jedoch schon </w:t>
      </w:r>
      <w:r w:rsidR="001276C7">
        <w:t xml:space="preserve">41% aller </w:t>
      </w:r>
      <w:r w:rsidR="00DD069F">
        <w:t>w</w:t>
      </w:r>
      <w:r w:rsidR="001276C7">
        <w:t xml:space="preserve">ahlberechtigten Befragten </w:t>
      </w:r>
      <w:ins w:id="19" w:author="Stefan Haußner" w:date="2022-02-02T21:06:00Z">
        <w:r w:rsidR="009B5D72">
          <w:t>i</w:t>
        </w:r>
      </w:ins>
      <w:del w:id="20" w:author="Stefan Haußner" w:date="2022-02-02T21:06:00Z">
        <w:r w:rsidR="001276C7" w:rsidDel="009B5D72">
          <w:delText>I</w:delText>
        </w:r>
      </w:del>
      <w:r w:rsidR="001276C7">
        <w:t>hre Briefwahlstimme abgegeben</w:t>
      </w:r>
      <w:r w:rsidR="00DD069F">
        <w:t xml:space="preserve">, wodurch sie nicht mehr </w:t>
      </w:r>
      <w:r w:rsidR="008A4630">
        <w:t xml:space="preserve">auf die sich </w:t>
      </w:r>
      <w:r w:rsidR="00DD069F">
        <w:t>entwickelten</w:t>
      </w:r>
      <w:r w:rsidR="008A4630">
        <w:t xml:space="preserve"> Dynamiken </w:t>
      </w:r>
      <w:r w:rsidR="007E6F72">
        <w:t>an der Wahlurne</w:t>
      </w:r>
      <w:r w:rsidR="008A4630">
        <w:t xml:space="preserve"> reagieren</w:t>
      </w:r>
      <w:r w:rsidR="00DD069F">
        <w:t xml:space="preserve"> konnten</w:t>
      </w:r>
      <w:r w:rsidR="008A4630">
        <w:t>.</w:t>
      </w:r>
      <w:r w:rsidR="00DD069F">
        <w:t xml:space="preserve"> </w:t>
      </w:r>
      <w:r w:rsidR="000C41AF">
        <w:t>Insbesondere der Verzicht</w:t>
      </w:r>
      <w:r w:rsidR="006B3575">
        <w:t>,</w:t>
      </w:r>
      <w:r w:rsidR="000C41AF">
        <w:t xml:space="preserve"> durch einen </w:t>
      </w:r>
      <w:r w:rsidR="006B3575">
        <w:t>umfassenderen</w:t>
      </w:r>
      <w:r w:rsidR="000C41AF">
        <w:t xml:space="preserve"> </w:t>
      </w:r>
      <w:r w:rsidR="006B3575">
        <w:t>Wissenstands</w:t>
      </w:r>
      <w:r w:rsidR="000C41AF">
        <w:t xml:space="preserve"> die Wahlentscheidung </w:t>
      </w:r>
      <w:r w:rsidR="006B3575">
        <w:t>am Wahltag</w:t>
      </w:r>
      <w:r w:rsidR="000C41AF">
        <w:t xml:space="preserve"> </w:t>
      </w:r>
      <w:r w:rsidR="006B3575">
        <w:t xml:space="preserve">zu </w:t>
      </w:r>
      <w:r w:rsidR="000C41AF">
        <w:t xml:space="preserve">überdenken </w:t>
      </w:r>
      <w:r w:rsidR="006B3575">
        <w:t>und</w:t>
      </w:r>
      <w:r w:rsidR="000C41AF">
        <w:t xml:space="preserve"> ggfs. strategisch zu wählen</w:t>
      </w:r>
      <w:r w:rsidR="0024039B">
        <w:t xml:space="preserve"> </w:t>
      </w:r>
      <w:r w:rsidR="00DD069F">
        <w:t>(</w:t>
      </w:r>
      <w:r w:rsidR="006B3575">
        <w:t xml:space="preserve">vgl. </w:t>
      </w:r>
      <w:r w:rsidR="00DD069F">
        <w:t>Hermann, 2015)</w:t>
      </w:r>
      <w:r w:rsidR="000C41AF">
        <w:t xml:space="preserve">, </w:t>
      </w:r>
      <w:r w:rsidR="006B3575">
        <w:t xml:space="preserve">hat </w:t>
      </w:r>
      <w:r w:rsidR="00A3421C">
        <w:t xml:space="preserve">somit </w:t>
      </w:r>
      <w:r w:rsidR="00A45F98">
        <w:t>für alle am Wahlprozess beteiligten Akteure</w:t>
      </w:r>
      <w:r w:rsidR="006B3575">
        <w:t xml:space="preserve"> konkrete Konsequenzen. Denn auch</w:t>
      </w:r>
      <w:r w:rsidR="000C41AF">
        <w:t xml:space="preserve"> wenn es </w:t>
      </w:r>
      <w:r w:rsidR="006B3575">
        <w:t>im Verlauf des Bundestagwahlkampfs 2021</w:t>
      </w:r>
      <w:r w:rsidR="000C41AF">
        <w:t xml:space="preserve"> </w:t>
      </w:r>
      <w:r w:rsidR="006B3575">
        <w:t>mutmaßlich wenig</w:t>
      </w:r>
      <w:r w:rsidR="000C41AF">
        <w:t xml:space="preserve"> tiefgreifende Verschiebungen in den Wahlprognosen</w:t>
      </w:r>
      <w:r w:rsidR="006B3575">
        <w:t xml:space="preserve"> </w:t>
      </w:r>
      <w:r w:rsidR="000C41AF">
        <w:t xml:space="preserve">gab, </w:t>
      </w:r>
      <w:r w:rsidR="00A45F98">
        <w:t xml:space="preserve">bleibt die grundlegende Problematik </w:t>
      </w:r>
      <w:r w:rsidR="00F17718">
        <w:t xml:space="preserve">der frühzeitigen Stimmabgabe </w:t>
      </w:r>
      <w:r w:rsidR="00A45F98">
        <w:t>auch für kommende Wahlen bestehen</w:t>
      </w:r>
      <w:r w:rsidR="00692015">
        <w:t xml:space="preserve">. </w:t>
      </w:r>
    </w:p>
    <w:p w14:paraId="54BE3010" w14:textId="32EB5B82" w:rsidR="00692015" w:rsidRDefault="00AF6913" w:rsidP="00692015">
      <w:pPr>
        <w:pStyle w:val="Heading1"/>
      </w:pPr>
      <w:bookmarkStart w:id="21" w:name="_Toc94718090"/>
      <w:r>
        <w:t>Praktische Implikationen für Staat, Parteien und Wähler</w:t>
      </w:r>
      <w:bookmarkEnd w:id="21"/>
    </w:p>
    <w:p w14:paraId="6043E170" w14:textId="77777777" w:rsidR="00AF6913" w:rsidRDefault="00AF6913" w:rsidP="00AF6913">
      <w:r>
        <w:t>Aus den Erkenntnissen dieser Analyse können, gerade auch im Hinblick weiterhin steigender Popularitätswerte der Briefwahl, wichtige Befunde für Staat und Verwaltung, Kandidierende und Parteien sowie Wähler abgeleitet werden.</w:t>
      </w:r>
    </w:p>
    <w:p w14:paraId="272C7376" w14:textId="6E8B970D" w:rsidR="00AF6913" w:rsidRDefault="00AF6913" w:rsidP="00AF6913">
      <w:r>
        <w:t xml:space="preserve">Für Akteure aus Staat und Verwaltung (insb. Bundes- und Landeswahlleiter) ergeben sich aus den steigenden Briefwahlanteilen neben den verfassungsrechtlichen Herausforderungen vor allem organisatorische und praktische Konsequenzen. Ein Beispiel hierfür kann der Ausbau der Datenlage zum Briefwahlprozess genannt werden. So würde insbesondere eine kleinräumige Verknüpfung der Brief- und Urnenwahlkreise Beobachtern und Forschern ermöglichen, sich weiter wissenschaftlich mit der Briefwahl auseinanderzusetzen. Zudem sollte der steigenden Relevanz der Briefwahl dahingehend Sorge getragen werden, dass die Sicherheit und Transparenz des Briefwahlprozess weiter verbessert wird. Gerade die Beispiele aus den USA zeigen, dass die Sicherheit der Briefwahl leicht ins Visier populistischer Attacken geraten kann, was das Vertrauen in den gesamten Wahlprozess sowie dessen Ausgang vermindern kann. Zudem </w:t>
      </w:r>
      <w:r>
        <w:lastRenderedPageBreak/>
        <w:t xml:space="preserve">könnte ein weiterer Ansatz darin bestehen, die </w:t>
      </w:r>
      <w:r w:rsidRPr="00DF6804">
        <w:t>Komplexität</w:t>
      </w:r>
      <w:r>
        <w:t xml:space="preserve"> des Briefwahlvorgangs zu verringern und </w:t>
      </w:r>
      <w:r w:rsidRPr="00DF6804">
        <w:t>bspw. in leichter Sprache</w:t>
      </w:r>
      <w:r>
        <w:t xml:space="preserve"> anzubieten,</w:t>
      </w:r>
      <w:r w:rsidRPr="00DF6804">
        <w:t xml:space="preserve"> um </w:t>
      </w:r>
      <w:r>
        <w:t xml:space="preserve">die </w:t>
      </w:r>
      <w:r w:rsidRPr="00DF6804">
        <w:t xml:space="preserve">Fehlerquote </w:t>
      </w:r>
      <w:r>
        <w:t xml:space="preserve">im Briefwahlprozess zu verringern </w:t>
      </w:r>
      <w:r w:rsidRPr="00DF6804">
        <w:t>(vgl. Nyhuis et al.</w:t>
      </w:r>
      <w:ins w:id="22" w:author="Stefan Haußner" w:date="2022-02-02T21:11:00Z">
        <w:r w:rsidR="009B5D72">
          <w:t>,</w:t>
        </w:r>
      </w:ins>
      <w:r w:rsidRPr="00DF6804">
        <w:t xml:space="preserve"> 2021).</w:t>
      </w:r>
      <w:r>
        <w:t xml:space="preserve"> </w:t>
      </w:r>
    </w:p>
    <w:p w14:paraId="0A22487F" w14:textId="6F562D50" w:rsidR="00AF6913" w:rsidRPr="00AF6913" w:rsidRDefault="00AF6913" w:rsidP="00AF6913">
      <w:r>
        <w:t xml:space="preserve">Für Kandidierende und Parteien sowie Wähler ergeben sich aus den Ergebnissen dieser Analyse vorrangig taktische Implikationen. So sollte insbesondere der Wahlkampf auf die regionalen Dynamiken der Briefwahl ausgerichtet werden. Gerade die teils gravierenden Unterschiede zwischen den ost- und westdeutschen Bundesländern bei den Urnen- und Briefwahlergebnissen können dabei von Parteien und Kandierenden berücksichtigt werden, um möglichst viele Unterstützer mobilisieren zu können. Zudem sollten die Parteien frühzeitig und aktiv um Briefwahlstimmen werben, da einmal abgegebene Briefwahlstimmen einen unmittelbaren und finalen Einfluss auf das endgültige Wahlergebnis haben, ungeachtet der weiteren Dynamiken des Wahlkampfs. Auf der anderen Seite sollten Wählende sich dem unvollständigen Informationsstand zum Zeitpunkt der Briefwahl bewusstwerden, gerade wenn sie bereits Wochen vor der Wahl Ihre Stimme per Brief abgeben. Insbesondere unentschlossene Wähler sollten die Briefwahlunterlagen somit nicht vorschnell absenden, um weiter auf aktuelle Dynamiken des Wahlkampfs reagieren zu könne. Denn schlussendlich ist die Wahlentscheidung im demokratischen Prozess ein hohes Gut, welches, ungeachtet, ob die Stimme per Brief oder an der Wahlurne abgegebenen wird, wohlüberlegt sein sollte.  </w:t>
      </w:r>
    </w:p>
    <w:p w14:paraId="0906F21E" w14:textId="64652451" w:rsidR="0068710C" w:rsidRPr="0068710C" w:rsidRDefault="0068710C" w:rsidP="00AF6913">
      <w:pPr>
        <w:pStyle w:val="Heading1"/>
      </w:pPr>
      <w:bookmarkStart w:id="23" w:name="_Toc94718091"/>
      <w:r>
        <w:t>Zusammenfassung</w:t>
      </w:r>
      <w:bookmarkEnd w:id="23"/>
    </w:p>
    <w:p w14:paraId="51133FA4" w14:textId="47FCA7E4" w:rsidR="003A021F" w:rsidRDefault="00F17718" w:rsidP="003A021F">
      <w:pPr>
        <w:spacing w:after="0"/>
        <w:contextualSpacing/>
      </w:pPr>
      <w:r>
        <w:t>Obgleich</w:t>
      </w:r>
      <w:r w:rsidR="000324A4">
        <w:t xml:space="preserve"> Beobachter in den vergangenen Jahren einen stetig ansteigenden Anteil an Briefwählern bei den Wahlen i</w:t>
      </w:r>
      <w:r w:rsidR="007323BA">
        <w:t xml:space="preserve">n der Bundesrepublik </w:t>
      </w:r>
      <w:r w:rsidR="000324A4">
        <w:t xml:space="preserve">beobachten </w:t>
      </w:r>
      <w:r w:rsidR="007323BA">
        <w:t>haben</w:t>
      </w:r>
      <w:r w:rsidR="000324A4">
        <w:t xml:space="preserve">, </w:t>
      </w:r>
      <w:r w:rsidR="00DF2902">
        <w:t>ist überraschen</w:t>
      </w:r>
      <w:r>
        <w:t>d</w:t>
      </w:r>
      <w:r w:rsidR="00DF2902">
        <w:t xml:space="preserve"> wenig über die</w:t>
      </w:r>
      <w:r w:rsidR="000324A4">
        <w:t xml:space="preserve"> Auswirkungen </w:t>
      </w:r>
      <w:r w:rsidR="00DF2902">
        <w:t xml:space="preserve">steigenden Briefwahlanteile </w:t>
      </w:r>
      <w:r w:rsidR="000324A4">
        <w:t xml:space="preserve">auf den Wahlkampf und das Wahlergebnis </w:t>
      </w:r>
      <w:r w:rsidR="00DF2902">
        <w:t xml:space="preserve">in </w:t>
      </w:r>
      <w:r>
        <w:t>nationalen Wahlen in der Bundesrepublik</w:t>
      </w:r>
      <w:r w:rsidR="00446E5D">
        <w:t xml:space="preserve"> und Europa</w:t>
      </w:r>
      <w:r w:rsidR="00502CE3">
        <w:t xml:space="preserve"> bekannt</w:t>
      </w:r>
      <w:r w:rsidR="000324A4">
        <w:t xml:space="preserve">. </w:t>
      </w:r>
      <w:r w:rsidR="007323BA">
        <w:t xml:space="preserve">Wie in dieser Analyse </w:t>
      </w:r>
      <w:r w:rsidR="003A021F">
        <w:t>am Beispiel der</w:t>
      </w:r>
      <w:r w:rsidR="007E6F72">
        <w:t xml:space="preserve"> Bundestagswahl 2021 aufgezeigt</w:t>
      </w:r>
      <w:r w:rsidR="007323BA">
        <w:t xml:space="preserve">, </w:t>
      </w:r>
      <w:r w:rsidR="00502CE3">
        <w:t xml:space="preserve">ist die Briefwahl </w:t>
      </w:r>
      <w:r w:rsidR="003A021F">
        <w:t>ein elementare</w:t>
      </w:r>
      <w:r>
        <w:t xml:space="preserve">r und bedeutender Bestandteil </w:t>
      </w:r>
      <w:r w:rsidR="003A021F">
        <w:t xml:space="preserve">des </w:t>
      </w:r>
      <w:r>
        <w:t>Wahlvorgangs</w:t>
      </w:r>
      <w:r w:rsidR="00502CE3">
        <w:t xml:space="preserve">, </w:t>
      </w:r>
      <w:r w:rsidR="00446E5D">
        <w:t xml:space="preserve">welcher </w:t>
      </w:r>
      <w:r w:rsidR="003A021F">
        <w:t>direkt</w:t>
      </w:r>
      <w:r w:rsidR="00502CE3">
        <w:t xml:space="preserve"> den demokratischen Wahlprozess sowie das </w:t>
      </w:r>
      <w:r w:rsidR="005D604F">
        <w:t>endgültige Wahlergebnis</w:t>
      </w:r>
      <w:r w:rsidR="003A021F">
        <w:t xml:space="preserve"> gestaltet und beeinflusst</w:t>
      </w:r>
      <w:r w:rsidR="00502CE3">
        <w:t xml:space="preserve">. </w:t>
      </w:r>
    </w:p>
    <w:p w14:paraId="10E04665" w14:textId="4C09A278" w:rsidR="00B71417" w:rsidRDefault="00502CE3" w:rsidP="009B5D72">
      <w:pPr>
        <w:spacing w:after="0"/>
        <w:contextualSpacing/>
      </w:pPr>
      <w:r>
        <w:t xml:space="preserve">So konnte gezeigt werden, dass </w:t>
      </w:r>
      <w:r w:rsidR="005D604F">
        <w:t xml:space="preserve">insbesondere die </w:t>
      </w:r>
      <w:r w:rsidR="003A021F">
        <w:t>Parteien CDU/CSU und Bündnis</w:t>
      </w:r>
      <w:del w:id="24" w:author="Stefan Haußner" w:date="2022-02-02T21:11:00Z">
        <w:r w:rsidR="003A021F" w:rsidDel="009B5D72">
          <w:delText>s</w:delText>
        </w:r>
      </w:del>
      <w:r w:rsidR="003A021F">
        <w:t>90/Grüne, sowie in geringerem Maß die SPD</w:t>
      </w:r>
      <w:r w:rsidR="005D604F">
        <w:t xml:space="preserve"> </w:t>
      </w:r>
      <w:r w:rsidR="003A021F">
        <w:t xml:space="preserve">und FDP, </w:t>
      </w:r>
      <w:r w:rsidR="005D604F">
        <w:t>stärker von den Briefwahlergebnissen profitieren</w:t>
      </w:r>
      <w:r w:rsidR="003A021F">
        <w:t xml:space="preserve"> konnten</w:t>
      </w:r>
      <w:r w:rsidR="005D604F">
        <w:t xml:space="preserve">. </w:t>
      </w:r>
      <w:r w:rsidR="003A021F">
        <w:t>Dabei</w:t>
      </w:r>
      <w:r w:rsidR="005D604F">
        <w:t xml:space="preserve"> zeigen sich</w:t>
      </w:r>
      <w:r w:rsidR="003A021F">
        <w:t xml:space="preserve"> jedoch starke</w:t>
      </w:r>
      <w:r w:rsidR="005D604F">
        <w:t xml:space="preserve"> </w:t>
      </w:r>
      <w:r w:rsidR="00DC1C7A">
        <w:t xml:space="preserve">regional </w:t>
      </w:r>
      <w:r w:rsidR="005D604F">
        <w:t xml:space="preserve">Unterschiede. Hierbei </w:t>
      </w:r>
      <w:r w:rsidR="003A021F">
        <w:t>sticht</w:t>
      </w:r>
      <w:r w:rsidR="005D604F">
        <w:t xml:space="preserve"> insbesondere das Ost-West Gefälle </w:t>
      </w:r>
      <w:r w:rsidR="003A021F">
        <w:t>hervor</w:t>
      </w:r>
      <w:r w:rsidR="005D604F">
        <w:t xml:space="preserve">, </w:t>
      </w:r>
      <w:r w:rsidR="003A021F">
        <w:t>wonach</w:t>
      </w:r>
      <w:r w:rsidR="005D604F">
        <w:t xml:space="preserve"> die AFD deutlich schwächere, und Die Linke </w:t>
      </w:r>
      <w:r w:rsidR="003A021F">
        <w:t>sowie</w:t>
      </w:r>
      <w:r w:rsidR="005D604F">
        <w:t xml:space="preserve"> die SPD deutlich stärkere Briefwahlergebnisse </w:t>
      </w:r>
      <w:r w:rsidR="003A021F">
        <w:t xml:space="preserve">in den östlichen Bundesländern </w:t>
      </w:r>
      <w:r w:rsidR="005D604F">
        <w:t xml:space="preserve">gewinnen konnten. </w:t>
      </w:r>
      <w:r w:rsidR="005D604F">
        <w:lastRenderedPageBreak/>
        <w:t xml:space="preserve">Des Weiteren </w:t>
      </w:r>
      <w:r w:rsidR="00172243">
        <w:t>wurden im Rahmen dieser Analyse</w:t>
      </w:r>
      <w:r w:rsidR="005D604F">
        <w:t xml:space="preserve"> die zeitlichen Dynamiken der Briefwahl</w:t>
      </w:r>
      <w:r w:rsidR="00172243">
        <w:t xml:space="preserve"> </w:t>
      </w:r>
      <w:r w:rsidR="005D604F">
        <w:t>untersucht. So zeigt sich auf</w:t>
      </w:r>
      <w:r w:rsidR="00DC1C7A">
        <w:t xml:space="preserve"> Basis der Daten des </w:t>
      </w:r>
      <w:r w:rsidR="00DC1C7A" w:rsidRPr="00D0177F">
        <w:t>German Longitudinal Election Study</w:t>
      </w:r>
      <w:r w:rsidR="00DC1C7A">
        <w:t xml:space="preserve"> (GLES, 2021), </w:t>
      </w:r>
      <w:r w:rsidR="005D604F">
        <w:t xml:space="preserve">dass bereits Wochen vor der Wahl </w:t>
      </w:r>
      <w:r w:rsidR="00172243">
        <w:t>große Teile der Wählerschaft</w:t>
      </w:r>
      <w:r w:rsidR="00B44439">
        <w:t xml:space="preserve"> Ihre Stimme </w:t>
      </w:r>
      <w:r w:rsidR="00172243">
        <w:t>per Briefwahl abgegeben haben</w:t>
      </w:r>
      <w:r w:rsidR="00B44439">
        <w:t>.</w:t>
      </w:r>
      <w:r w:rsidR="00172243">
        <w:t xml:space="preserve"> Die daraus resultierenden Konsequenzen der verfrühten Stimmabgabe wurde dabei am Beispiel</w:t>
      </w:r>
      <w:r w:rsidR="00B44439">
        <w:t xml:space="preserve"> der Bundestagswahl 2021 verdeutlicht. </w:t>
      </w:r>
      <w:r w:rsidR="00172243">
        <w:t>Obwohl durch Hinzunahme der Wahlumfragen</w:t>
      </w:r>
      <w:r w:rsidR="00B44439">
        <w:t xml:space="preserve"> nur wenige Hinweise auf tiefgreifende Veränderungen in den Wahlkampfdynamiken</w:t>
      </w:r>
      <w:r w:rsidR="00F17718">
        <w:t xml:space="preserve"> für die Bundestagswahl 2021</w:t>
      </w:r>
      <w:r w:rsidR="00B44439">
        <w:t xml:space="preserve"> identifiziert</w:t>
      </w:r>
      <w:r w:rsidR="00172243">
        <w:t xml:space="preserve"> werden konnten, </w:t>
      </w:r>
      <w:r w:rsidR="00B52C43">
        <w:t xml:space="preserve">wird argumentiert, dass der grundlegende Mechanismus </w:t>
      </w:r>
      <w:r w:rsidR="00F17718">
        <w:t>frühzeitiger Stimmabgaben</w:t>
      </w:r>
      <w:r w:rsidR="00B52C43">
        <w:t xml:space="preserve"> für zukünftige Wahlen in der Bundesrepublik Deutschland beachtet werden muss.</w:t>
      </w:r>
      <w:r w:rsidR="00B71417">
        <w:br w:type="page"/>
      </w:r>
    </w:p>
    <w:p w14:paraId="762C3DFE" w14:textId="47B1F3BC" w:rsidR="00E631C0" w:rsidRDefault="00E631C0" w:rsidP="00E631C0">
      <w:pPr>
        <w:pStyle w:val="CitaviBibliographyHeading"/>
      </w:pPr>
      <w:bookmarkStart w:id="25" w:name="_Toc94718092"/>
      <w:r>
        <w:lastRenderedPageBreak/>
        <w:t>Literaturverzeichnis</w:t>
      </w:r>
      <w:bookmarkEnd w:id="25"/>
    </w:p>
    <w:p w14:paraId="35F85779" w14:textId="463CA3AC" w:rsidR="00E631C0" w:rsidDel="009B5D72" w:rsidRDefault="00E631C0" w:rsidP="00FA3578">
      <w:pPr>
        <w:pStyle w:val="CitaviBibliographyEntry"/>
        <w:jc w:val="left"/>
        <w:rPr>
          <w:del w:id="26" w:author="Stefan Haußner" w:date="2022-02-02T21:12:00Z"/>
          <w:i/>
        </w:rPr>
      </w:pPr>
      <w:bookmarkStart w:id="27" w:name="_CTVL00162b12890f016400b8cf524570362c7ea"/>
      <w:del w:id="28" w:author="Stefan Haußner" w:date="2022-02-02T21:12:00Z">
        <w:r w:rsidDel="009B5D72">
          <w:delText xml:space="preserve">Bätge, </w:delText>
        </w:r>
        <w:r w:rsidR="00FA3578" w:rsidDel="009B5D72">
          <w:delText>F</w:delText>
        </w:r>
        <w:r w:rsidDel="009B5D72">
          <w:delText xml:space="preserve">. (2011). </w:delText>
        </w:r>
        <w:bookmarkEnd w:id="27"/>
        <w:r w:rsidRPr="005C1609" w:rsidDel="009B5D72">
          <w:rPr>
            <w:iCs/>
          </w:rPr>
          <w:delText>Wahlfehler und Wahlprüfung bei den Kommunalwahlen in Nordrhein-Westfalen.</w:delText>
        </w:r>
        <w:r w:rsidR="005C1609" w:rsidDel="009B5D72">
          <w:rPr>
            <w:i/>
          </w:rPr>
          <w:delText xml:space="preserve"> </w:delText>
        </w:r>
        <w:r w:rsidR="005C1609" w:rsidRPr="005C1609" w:rsidDel="009B5D72">
          <w:rPr>
            <w:iCs/>
          </w:rPr>
          <w:delText>Forschungsbericht</w:delText>
        </w:r>
        <w:r w:rsidR="005C1609" w:rsidDel="009B5D72">
          <w:rPr>
            <w:iCs/>
          </w:rPr>
          <w:delText>. H</w:delText>
        </w:r>
        <w:r w:rsidR="005C1609" w:rsidRPr="005C1609" w:rsidDel="009B5D72">
          <w:rPr>
            <w:iCs/>
          </w:rPr>
          <w:delText>ochschule für Polizei und öffentliche Verwaltung Nordrhein-Westfalen</w:delText>
        </w:r>
      </w:del>
    </w:p>
    <w:p w14:paraId="02796F0F" w14:textId="0D834315" w:rsidR="00460E71" w:rsidRPr="005C1609" w:rsidDel="009B5D72" w:rsidRDefault="00460E71" w:rsidP="00FA3578">
      <w:pPr>
        <w:pStyle w:val="CitaviBibliographyEntry"/>
        <w:jc w:val="left"/>
        <w:rPr>
          <w:del w:id="29" w:author="Stefan Haußner" w:date="2022-02-02T21:13:00Z"/>
        </w:rPr>
      </w:pPr>
      <w:del w:id="30" w:author="Stefan Haußner" w:date="2022-02-02T21:13:00Z">
        <w:r w:rsidRPr="005C1609" w:rsidDel="009B5D72">
          <w:delText xml:space="preserve">Bermingham, </w:delText>
        </w:r>
        <w:r w:rsidR="00FA3578" w:rsidDel="009B5D72">
          <w:delText>P.-B</w:delText>
        </w:r>
        <w:r w:rsidR="005C1609" w:rsidRPr="005C1609" w:rsidDel="009B5D72">
          <w:delText>.</w:delText>
        </w:r>
        <w:r w:rsidRPr="005C1609" w:rsidDel="009B5D72">
          <w:delText xml:space="preserve"> (16</w:delText>
        </w:r>
        <w:r w:rsidR="005C1609" w:rsidRPr="005C1609" w:rsidDel="009B5D72">
          <w:delText xml:space="preserve"> November</w:delText>
        </w:r>
        <w:r w:rsidRPr="005C1609" w:rsidDel="009B5D72">
          <w:delText xml:space="preserve"> 2020)</w:delText>
        </w:r>
        <w:r w:rsidR="005C1609" w:rsidRPr="005C1609" w:rsidDel="009B5D72">
          <w:delText>.</w:delText>
        </w:r>
        <w:r w:rsidRPr="005C1609" w:rsidDel="009B5D72">
          <w:delText xml:space="preserve"> </w:delText>
        </w:r>
        <w:r w:rsidRPr="005C1609" w:rsidDel="009B5D72">
          <w:rPr>
            <w:lang w:val="en-US"/>
          </w:rPr>
          <w:delText xml:space="preserve">France split over ‘American’ mail-in ballots for 2021 regional elections. </w:delText>
        </w:r>
        <w:r w:rsidRPr="00DA75FF" w:rsidDel="009B5D72">
          <w:delText xml:space="preserve">Politico. </w:delText>
        </w:r>
        <w:r w:rsidR="005C1609" w:rsidRPr="005C1609" w:rsidDel="009B5D72">
          <w:delText>Online verfügbar</w:delText>
        </w:r>
        <w:r w:rsidR="005C1609" w:rsidDel="009B5D72">
          <w:delText xml:space="preserve">: </w:delText>
        </w:r>
        <w:r w:rsidR="005C1609" w:rsidRPr="005C1609" w:rsidDel="009B5D72">
          <w:delText>https://www.politico.eu/article/france-is-split-over-american-mail-in-ballots-2021-regional-election/</w:delText>
        </w:r>
        <w:r w:rsidR="005C1609" w:rsidDel="009B5D72">
          <w:delText xml:space="preserve"> (28.01.2022)</w:delText>
        </w:r>
      </w:del>
    </w:p>
    <w:p w14:paraId="70440566" w14:textId="11C4958E" w:rsidR="00E631C0" w:rsidRDefault="00E631C0" w:rsidP="00FA3578">
      <w:pPr>
        <w:pStyle w:val="CitaviBibliographyEntry"/>
        <w:jc w:val="left"/>
        <w:rPr>
          <w:i/>
        </w:rPr>
      </w:pPr>
      <w:bookmarkStart w:id="31" w:name="_CTVL00125006f314dd844998845cad38556aec6"/>
      <w:r>
        <w:t xml:space="preserve">Bertelsmann Stiftung. (2016). </w:t>
      </w:r>
      <w:bookmarkEnd w:id="31"/>
      <w:r w:rsidRPr="005C1609">
        <w:rPr>
          <w:iCs/>
        </w:rPr>
        <w:t xml:space="preserve">Factsheet zum </w:t>
      </w:r>
      <w:r w:rsidR="005C1609" w:rsidRPr="005C1609">
        <w:rPr>
          <w:iCs/>
        </w:rPr>
        <w:t>Einwurf</w:t>
      </w:r>
      <w:r w:rsidRPr="005C1609">
        <w:rPr>
          <w:iCs/>
        </w:rPr>
        <w:t xml:space="preserve"> 3/2016: Entwicklung und Perspektiven der Briefwahl in Deutschland.</w:t>
      </w:r>
      <w:r w:rsidR="005C1609">
        <w:rPr>
          <w:iCs/>
        </w:rPr>
        <w:t xml:space="preserve"> Online verfügbar: </w:t>
      </w:r>
      <w:r w:rsidR="005C1609" w:rsidRPr="00FA3578">
        <w:rPr>
          <w:iCs/>
        </w:rPr>
        <w:t>https://www.bertelsmann-stiftung.de/de/publikationen/publikation/did/factsheet-entwicklung-und-perspektiven-der-briefwahl-in-deutschland</w:t>
      </w:r>
      <w:r w:rsidR="005C1609">
        <w:rPr>
          <w:iCs/>
        </w:rPr>
        <w:t xml:space="preserve"> (28.01.2022)</w:t>
      </w:r>
    </w:p>
    <w:p w14:paraId="3A06FC78" w14:textId="3477A42B" w:rsidR="00E631C0" w:rsidRPr="00DA75FF" w:rsidDel="009B5D72" w:rsidRDefault="00E631C0" w:rsidP="00FA3578">
      <w:pPr>
        <w:pStyle w:val="CitaviBibliographyEntry"/>
        <w:jc w:val="left"/>
        <w:rPr>
          <w:del w:id="32" w:author="Stefan Haußner" w:date="2022-02-02T21:12:00Z"/>
          <w:lang w:val="en-GB"/>
        </w:rPr>
      </w:pPr>
      <w:bookmarkStart w:id="33" w:name="_CTVL0014e44c046a41f4c14a69469dd97f0716a"/>
      <w:del w:id="34" w:author="Stefan Haußner" w:date="2022-02-02T21:12:00Z">
        <w:r w:rsidRPr="00E631C0" w:rsidDel="009B5D72">
          <w:rPr>
            <w:lang w:val="en-US"/>
          </w:rPr>
          <w:delText xml:space="preserve">Blais, A. (2006). </w:delText>
        </w:r>
        <w:r w:rsidR="005C1609" w:rsidDel="009B5D72">
          <w:rPr>
            <w:lang w:val="en-US"/>
          </w:rPr>
          <w:delText>What</w:delText>
        </w:r>
        <w:r w:rsidRPr="00E631C0" w:rsidDel="009B5D72">
          <w:rPr>
            <w:lang w:val="en-US"/>
          </w:rPr>
          <w:delText xml:space="preserve"> </w:delText>
        </w:r>
        <w:r w:rsidR="005C1609" w:rsidDel="009B5D72">
          <w:rPr>
            <w:lang w:val="en-US"/>
          </w:rPr>
          <w:delText>affects</w:delText>
        </w:r>
        <w:r w:rsidRPr="00E631C0" w:rsidDel="009B5D72">
          <w:rPr>
            <w:lang w:val="en-US"/>
          </w:rPr>
          <w:delText xml:space="preserve"> </w:delText>
        </w:r>
        <w:r w:rsidR="005C1609" w:rsidDel="009B5D72">
          <w:rPr>
            <w:lang w:val="en-US"/>
          </w:rPr>
          <w:delText>voter turnout?</w:delText>
        </w:r>
        <w:r w:rsidRPr="00E631C0" w:rsidDel="009B5D72">
          <w:rPr>
            <w:lang w:val="en-US"/>
          </w:rPr>
          <w:delText xml:space="preserve"> </w:delText>
        </w:r>
        <w:bookmarkEnd w:id="33"/>
        <w:r w:rsidRPr="00E631C0" w:rsidDel="009B5D72">
          <w:rPr>
            <w:i/>
            <w:lang w:val="en-US"/>
          </w:rPr>
          <w:delText>Annual Review of Political Science</w:delText>
        </w:r>
        <w:r w:rsidRPr="00E631C0" w:rsidDel="009B5D72">
          <w:rPr>
            <w:lang w:val="en-US"/>
          </w:rPr>
          <w:delText xml:space="preserve">, </w:delText>
        </w:r>
        <w:r w:rsidRPr="00E631C0" w:rsidDel="009B5D72">
          <w:rPr>
            <w:i/>
            <w:lang w:val="en-US"/>
          </w:rPr>
          <w:delText>9</w:delText>
        </w:r>
        <w:r w:rsidRPr="00E631C0" w:rsidDel="009B5D72">
          <w:rPr>
            <w:lang w:val="en-US"/>
          </w:rPr>
          <w:delText xml:space="preserve">(1), 111–125. </w:delText>
        </w:r>
      </w:del>
    </w:p>
    <w:p w14:paraId="53FD7AD9" w14:textId="77777777" w:rsidR="00E631C0" w:rsidRDefault="00E631C0" w:rsidP="00FA3578">
      <w:pPr>
        <w:pStyle w:val="CitaviBibliographyEntry"/>
        <w:jc w:val="left"/>
      </w:pPr>
      <w:bookmarkStart w:id="35" w:name="_CTVL00129b6616998e944e283d82b4899302174"/>
      <w:r>
        <w:t xml:space="preserve">Buchstein, H. (2000). Präsenzwahl, Briefwahl, Onlinewahl und der Grundsatz der geheimen Stimmabgabe. </w:t>
      </w:r>
      <w:bookmarkEnd w:id="35"/>
      <w:r w:rsidRPr="00E631C0">
        <w:rPr>
          <w:i/>
        </w:rPr>
        <w:t>Zeitschrift für Parlamentsfragen</w:t>
      </w:r>
      <w:r w:rsidRPr="00E631C0">
        <w:t>, 886–902.</w:t>
      </w:r>
    </w:p>
    <w:p w14:paraId="6B6E8609" w14:textId="6ED792B5" w:rsidR="00E631C0" w:rsidRDefault="00E631C0" w:rsidP="00FA3578">
      <w:pPr>
        <w:pStyle w:val="CitaviBibliographyEntry"/>
        <w:jc w:val="left"/>
        <w:rPr>
          <w:rStyle w:val="Hyperlink"/>
        </w:rPr>
      </w:pPr>
      <w:bookmarkStart w:id="36" w:name="_CTVL0014939435332734d4e9569031ce847ace4"/>
      <w:r>
        <w:t>Bundeswahlleiter</w:t>
      </w:r>
      <w:r w:rsidR="00A93352">
        <w:t xml:space="preserve"> (2021)</w:t>
      </w:r>
      <w:r>
        <w:t xml:space="preserve">. </w:t>
      </w:r>
      <w:bookmarkEnd w:id="36"/>
      <w:r w:rsidRPr="00F73EA3">
        <w:rPr>
          <w:iCs/>
        </w:rPr>
        <w:t>Briefwählerinnen und -wähler bei den Bundestags- und Europawahlen.</w:t>
      </w:r>
      <w:r w:rsidRPr="00E631C0">
        <w:t xml:space="preserve"> </w:t>
      </w:r>
      <w:r w:rsidR="00F73EA3">
        <w:t xml:space="preserve">Website. </w:t>
      </w:r>
      <w:r w:rsidR="005C1609">
        <w:t>Online verfügbar</w:t>
      </w:r>
      <w:r w:rsidR="00F73EA3">
        <w:t xml:space="preserve">: </w:t>
      </w:r>
      <w:r w:rsidR="00F73EA3" w:rsidRPr="00F73EA3">
        <w:t>https://www.bundeswahlleiter.de/service/glossar/b/</w:t>
      </w:r>
      <w:r w:rsidR="00F73EA3">
        <w:t xml:space="preserve"> </w:t>
      </w:r>
      <w:r w:rsidR="004A72FE" w:rsidRPr="005C1609">
        <w:t>briefwahl.html</w:t>
      </w:r>
      <w:r w:rsidR="005C1609">
        <w:t xml:space="preserve"> </w:t>
      </w:r>
      <w:r w:rsidR="00F73EA3">
        <w:rPr>
          <w:iCs/>
        </w:rPr>
        <w:t>(28.01.2022)</w:t>
      </w:r>
    </w:p>
    <w:p w14:paraId="05E02F98" w14:textId="6836F6B0" w:rsidR="009C17AE" w:rsidRDefault="009C17AE" w:rsidP="00FA3578">
      <w:pPr>
        <w:pStyle w:val="CitaviBibliographyEntry"/>
        <w:jc w:val="left"/>
        <w:rPr>
          <w:iCs/>
        </w:rPr>
      </w:pPr>
      <w:r w:rsidRPr="009C17AE">
        <w:t>C</w:t>
      </w:r>
      <w:r>
        <w:t xml:space="preserve">asdorff, </w:t>
      </w:r>
      <w:r w:rsidR="00FA3578">
        <w:t>S.-A.</w:t>
      </w:r>
      <w:r>
        <w:t xml:space="preserve"> (</w:t>
      </w:r>
      <w:r w:rsidRPr="009C17AE">
        <w:t>28.</w:t>
      </w:r>
      <w:r>
        <w:t xml:space="preserve"> Juli </w:t>
      </w:r>
      <w:r w:rsidRPr="009C17AE">
        <w:t>2021</w:t>
      </w:r>
      <w:r>
        <w:t xml:space="preserve">). </w:t>
      </w:r>
      <w:r w:rsidRPr="009C17AE">
        <w:t>Laschets Umfragetief ist eine Warnung an seine Konkurrenz</w:t>
      </w:r>
      <w:r>
        <w:t>. Der Tagesspiegel.</w:t>
      </w:r>
      <w:r w:rsidRPr="009C17AE">
        <w:t xml:space="preserve"> </w:t>
      </w:r>
      <w:r w:rsidR="00F73EA3">
        <w:t xml:space="preserve">Online verfügbar: </w:t>
      </w:r>
      <w:r w:rsidR="00F73EA3" w:rsidRPr="00F73EA3">
        <w:t>https://www.tagesspiegel.de/politik/das-lach-gate-hat-reingehauen-laschets-umfragetief-ist-eine-warnung-an-seine-konkurrenz/27461142.html</w:t>
      </w:r>
      <w:r w:rsidR="00F73EA3">
        <w:t xml:space="preserve"> </w:t>
      </w:r>
      <w:r w:rsidR="00F73EA3">
        <w:rPr>
          <w:iCs/>
        </w:rPr>
        <w:t>(28.01.2022)</w:t>
      </w:r>
    </w:p>
    <w:p w14:paraId="1FA2B1EE" w14:textId="0BA9D745" w:rsidR="002D52F6" w:rsidRPr="002D52F6" w:rsidRDefault="002D52F6" w:rsidP="00FA3578">
      <w:pPr>
        <w:pStyle w:val="CitaviBibliographyEntry"/>
        <w:jc w:val="left"/>
      </w:pPr>
      <w:r w:rsidRPr="002D52F6">
        <w:t xml:space="preserve">DAWUM - Darstellung und Auswertung von Wahlumfragen </w:t>
      </w:r>
      <w:r>
        <w:t xml:space="preserve">(2021). Online verfügbar: </w:t>
      </w:r>
      <w:r w:rsidRPr="002D52F6">
        <w:t>https://dawum.de/</w:t>
      </w:r>
      <w:r>
        <w:t xml:space="preserve"> (02.02.2022)</w:t>
      </w:r>
    </w:p>
    <w:p w14:paraId="65DEE591" w14:textId="445668B7" w:rsidR="00E631C0" w:rsidRDefault="00E631C0" w:rsidP="00FA3578">
      <w:pPr>
        <w:pStyle w:val="CitaviBibliographyEntry"/>
        <w:jc w:val="left"/>
      </w:pPr>
      <w:bookmarkStart w:id="37" w:name="_CTVL001ba6008c03fb94336a08f760de4f31666"/>
      <w:commentRangeStart w:id="38"/>
      <w:r>
        <w:t xml:space="preserve">Deutsche Presse Agentur (19. Juni 2009). Post vergisst 800 Stimmen bei der Europawahl. </w:t>
      </w:r>
      <w:bookmarkEnd w:id="37"/>
      <w:r w:rsidRPr="00E631C0">
        <w:rPr>
          <w:i/>
        </w:rPr>
        <w:t>Berliner Morgenpost</w:t>
      </w:r>
      <w:r w:rsidRPr="00E631C0">
        <w:t xml:space="preserve">. </w:t>
      </w:r>
      <w:r w:rsidR="00F73EA3">
        <w:t xml:space="preserve">Online verfügbar: </w:t>
      </w:r>
      <w:r w:rsidR="005C1609" w:rsidRPr="00FA3578">
        <w:t>https://www.morgenpost.de/berlin/article104234687/Post-vergisst-800-Stimmen-der-Europawahl.html</w:t>
      </w:r>
      <w:r w:rsidR="00F73EA3">
        <w:t xml:space="preserve"> </w:t>
      </w:r>
      <w:r w:rsidR="00F73EA3">
        <w:rPr>
          <w:iCs/>
        </w:rPr>
        <w:t>(28.01.2022)</w:t>
      </w:r>
      <w:commentRangeEnd w:id="38"/>
      <w:r w:rsidR="009B5D72">
        <w:rPr>
          <w:rStyle w:val="CommentReference"/>
        </w:rPr>
        <w:commentReference w:id="38"/>
      </w:r>
    </w:p>
    <w:p w14:paraId="0C88052E" w14:textId="087158D3" w:rsidR="00E631C0" w:rsidRPr="00E631C0" w:rsidDel="009B5D72" w:rsidRDefault="00E631C0" w:rsidP="00FA3578">
      <w:pPr>
        <w:pStyle w:val="CitaviBibliographyEntry"/>
        <w:jc w:val="left"/>
        <w:rPr>
          <w:del w:id="39" w:author="Stefan Haußner" w:date="2022-02-02T21:14:00Z"/>
          <w:lang w:val="en-US"/>
        </w:rPr>
      </w:pPr>
      <w:bookmarkStart w:id="40" w:name="_CTVL001faaf371577994ec5afa6ef05cb9a1134"/>
      <w:del w:id="41" w:author="Stefan Haußner" w:date="2022-02-02T21:14:00Z">
        <w:r w:rsidRPr="00E631C0" w:rsidDel="009B5D72">
          <w:rPr>
            <w:lang w:val="en-US"/>
          </w:rPr>
          <w:delText>Downs, A. (1957). An economic theory of democracy.</w:delText>
        </w:r>
      </w:del>
    </w:p>
    <w:p w14:paraId="5B438A23" w14:textId="049E3241" w:rsidR="00E631C0" w:rsidDel="009B5D72" w:rsidRDefault="00E631C0" w:rsidP="00FA3578">
      <w:pPr>
        <w:pStyle w:val="CitaviBibliographyEntry"/>
        <w:jc w:val="left"/>
        <w:rPr>
          <w:del w:id="42" w:author="Stefan Haußner" w:date="2022-02-02T21:14:00Z"/>
        </w:rPr>
      </w:pPr>
      <w:bookmarkStart w:id="43" w:name="_CTVL00163c671c722e54230ac9db218be28a6fe"/>
      <w:bookmarkEnd w:id="40"/>
      <w:del w:id="44" w:author="Stefan Haußner" w:date="2022-02-02T21:14:00Z">
        <w:r w:rsidDel="009B5D72">
          <w:delText xml:space="preserve">Dubin, J. A. &amp; Kalsow, G. A. (1996). </w:delText>
        </w:r>
        <w:r w:rsidRPr="00E631C0" w:rsidDel="009B5D72">
          <w:rPr>
            <w:lang w:val="en-US"/>
          </w:rPr>
          <w:delText xml:space="preserve">Comparing absentee and precinct voters: A view over time. </w:delText>
        </w:r>
        <w:bookmarkEnd w:id="43"/>
        <w:r w:rsidRPr="00E631C0" w:rsidDel="009B5D72">
          <w:rPr>
            <w:i/>
          </w:rPr>
          <w:delText>Political Behavior</w:delText>
        </w:r>
        <w:r w:rsidRPr="00E631C0" w:rsidDel="009B5D72">
          <w:delText xml:space="preserve">, </w:delText>
        </w:r>
        <w:r w:rsidRPr="00E631C0" w:rsidDel="009B5D72">
          <w:rPr>
            <w:i/>
          </w:rPr>
          <w:delText>18</w:delText>
        </w:r>
        <w:r w:rsidRPr="00E631C0" w:rsidDel="009B5D72">
          <w:delText>(4), 369–392.</w:delText>
        </w:r>
      </w:del>
    </w:p>
    <w:p w14:paraId="46B6FCDA" w14:textId="0102C971" w:rsidR="00E631C0" w:rsidDel="009B5D72" w:rsidRDefault="00E631C0" w:rsidP="00FA3578">
      <w:pPr>
        <w:pStyle w:val="CitaviBibliographyEntry"/>
        <w:jc w:val="left"/>
        <w:rPr>
          <w:del w:id="45" w:author="Stefan Haußner" w:date="2022-02-02T21:15:00Z"/>
        </w:rPr>
      </w:pPr>
      <w:bookmarkStart w:id="46" w:name="_CTVL001e1d46309cc7c414f972d2d202683c330"/>
      <w:del w:id="47" w:author="Stefan Haußner" w:date="2022-02-02T21:15:00Z">
        <w:r w:rsidDel="009B5D72">
          <w:delText>Ellermann, S. (2006). Wählen in Abwesenheit. Eine empirisch-komparative Analyse der Abwesenheitswahl unter Berücksichtigung der Implikationen zwischen Wahlverfahren und Wählerverhalten sowie der Sicherheit von Wahlen.</w:delText>
        </w:r>
        <w:r w:rsidR="00F73EA3" w:rsidDel="009B5D72">
          <w:delText xml:space="preserve"> Dissertationsschrift. Online verfügbar: </w:delText>
        </w:r>
        <w:r w:rsidR="00FA3578" w:rsidRPr="00FA3578" w:rsidDel="009B5D72">
          <w:delText>https://osnadocs.ub.uni-osnabrueck.de/handle/urn:nbn:de:gbv:700-2006091325</w:delText>
        </w:r>
        <w:r w:rsidR="00FA3578" w:rsidDel="009B5D72">
          <w:delText xml:space="preserve"> (28.01.2022)</w:delText>
        </w:r>
      </w:del>
    </w:p>
    <w:p w14:paraId="298F0E58" w14:textId="7B331615" w:rsidR="00E631C0" w:rsidRPr="00E631C0" w:rsidDel="009B5D72" w:rsidRDefault="00E631C0" w:rsidP="00FA3578">
      <w:pPr>
        <w:pStyle w:val="CitaviBibliographyEntry"/>
        <w:jc w:val="left"/>
        <w:rPr>
          <w:del w:id="48" w:author="Stefan Haußner" w:date="2022-02-02T21:15:00Z"/>
          <w:lang w:val="en-US"/>
        </w:rPr>
      </w:pPr>
      <w:bookmarkStart w:id="49" w:name="_CTVL001c4c619d933b846cf923cde190e963a79"/>
      <w:bookmarkEnd w:id="46"/>
      <w:del w:id="50" w:author="Stefan Haußner" w:date="2022-02-02T21:15:00Z">
        <w:r w:rsidRPr="008D5824" w:rsidDel="009B5D72">
          <w:rPr>
            <w:lang w:val="en-GB"/>
          </w:rPr>
          <w:delText xml:space="preserve">Franklin, M. N. (2004). </w:delText>
        </w:r>
        <w:bookmarkEnd w:id="49"/>
        <w:r w:rsidRPr="00E631C0" w:rsidDel="009B5D72">
          <w:rPr>
            <w:i/>
            <w:lang w:val="en-US"/>
          </w:rPr>
          <w:delText>Voter turnout and the dynamics of electoral competition in established democracies since 1945</w:delText>
        </w:r>
        <w:r w:rsidRPr="00E631C0" w:rsidDel="009B5D72">
          <w:rPr>
            <w:lang w:val="en-US"/>
          </w:rPr>
          <w:delText xml:space="preserve">. Cambridge University Press. </w:delText>
        </w:r>
      </w:del>
    </w:p>
    <w:p w14:paraId="27D35A57" w14:textId="48C19FF0" w:rsidR="00E631C0" w:rsidRPr="00DA75FF" w:rsidRDefault="00E631C0" w:rsidP="00FA3578">
      <w:pPr>
        <w:pStyle w:val="CitaviBibliographyEntry"/>
        <w:jc w:val="left"/>
      </w:pPr>
      <w:bookmarkStart w:id="51" w:name="_CTVL001a5b771d134bc4396b0d809c0013d55cd"/>
      <w:r w:rsidRPr="00E631C0">
        <w:rPr>
          <w:lang w:val="en-US"/>
        </w:rPr>
        <w:t xml:space="preserve">GLES. (2021). </w:t>
      </w:r>
      <w:bookmarkEnd w:id="51"/>
      <w:r w:rsidRPr="00E631C0">
        <w:rPr>
          <w:i/>
          <w:lang w:val="en-US"/>
        </w:rPr>
        <w:t>GLES Rolling Cross-Section 2021</w:t>
      </w:r>
      <w:r w:rsidRPr="00E631C0">
        <w:rPr>
          <w:lang w:val="en-US"/>
        </w:rPr>
        <w:t xml:space="preserve">. GESIS Datenarchiv, Köln. </w:t>
      </w:r>
      <w:r w:rsidRPr="00DA75FF">
        <w:t xml:space="preserve">ZA7703 Datenfile Version 1.0.0, </w:t>
      </w:r>
    </w:p>
    <w:p w14:paraId="3F2DE852" w14:textId="5D5E29E0" w:rsidR="00E631C0" w:rsidRPr="00E631C0" w:rsidDel="009B5D72" w:rsidRDefault="00E631C0" w:rsidP="00FA3578">
      <w:pPr>
        <w:pStyle w:val="CitaviBibliographyEntry"/>
        <w:jc w:val="left"/>
        <w:rPr>
          <w:del w:id="52" w:author="Stefan Haußner" w:date="2022-02-02T21:15:00Z"/>
          <w:lang w:val="en-US"/>
        </w:rPr>
      </w:pPr>
      <w:bookmarkStart w:id="53" w:name="_CTVL001c299f49ce8e74a2bb0770620c2a3df2d"/>
      <w:del w:id="54" w:author="Stefan Haußner" w:date="2022-02-02T21:15:00Z">
        <w:r w:rsidRPr="00F73EA3" w:rsidDel="009B5D72">
          <w:delText xml:space="preserve">Gronke, P., Galanes-Rosenbaum, E., Miller, P. A. &amp; Toffey, D. (2008). </w:delText>
        </w:r>
        <w:r w:rsidRPr="00E631C0" w:rsidDel="009B5D72">
          <w:rPr>
            <w:lang w:val="en-US"/>
          </w:rPr>
          <w:delText xml:space="preserve">Convenience Voting. </w:delText>
        </w:r>
        <w:bookmarkEnd w:id="53"/>
        <w:r w:rsidRPr="00E631C0" w:rsidDel="009B5D72">
          <w:rPr>
            <w:i/>
            <w:lang w:val="en-US"/>
          </w:rPr>
          <w:delText>Annual Review of Political Science</w:delText>
        </w:r>
        <w:r w:rsidRPr="00E631C0" w:rsidDel="009B5D72">
          <w:rPr>
            <w:lang w:val="en-US"/>
          </w:rPr>
          <w:delText xml:space="preserve">, </w:delText>
        </w:r>
        <w:r w:rsidRPr="00E631C0" w:rsidDel="009B5D72">
          <w:rPr>
            <w:i/>
            <w:lang w:val="en-US"/>
          </w:rPr>
          <w:delText>11</w:delText>
        </w:r>
        <w:r w:rsidRPr="00E631C0" w:rsidDel="009B5D72">
          <w:rPr>
            <w:lang w:val="en-US"/>
          </w:rPr>
          <w:delText xml:space="preserve">(1), 437–455. </w:delText>
        </w:r>
      </w:del>
    </w:p>
    <w:p w14:paraId="0D9559BC" w14:textId="12236075" w:rsidR="00E631C0" w:rsidRPr="00DD069F" w:rsidDel="009B5D72" w:rsidRDefault="00E631C0" w:rsidP="00FA3578">
      <w:pPr>
        <w:pStyle w:val="CitaviBibliographyEntry"/>
        <w:jc w:val="left"/>
        <w:rPr>
          <w:del w:id="55" w:author="Stefan Haußner" w:date="2022-02-02T21:15:00Z"/>
          <w:rStyle w:val="Hyperlink"/>
          <w:color w:val="auto"/>
          <w:u w:val="none"/>
        </w:rPr>
      </w:pPr>
      <w:bookmarkStart w:id="56" w:name="_CTVL0015792180918c946a68b67ba330fe0f8bb"/>
      <w:del w:id="57" w:author="Stefan Haußner" w:date="2022-02-02T21:15:00Z">
        <w:r w:rsidRPr="00E631C0" w:rsidDel="009B5D72">
          <w:rPr>
            <w:lang w:val="en-US"/>
          </w:rPr>
          <w:delText xml:space="preserve">Haußner, S. &amp; Kaeding, M. (2020). Political equality without social equality? Social distortion of voter turnout in the European elections 2019 across nine European capitals. </w:delText>
        </w:r>
        <w:bookmarkEnd w:id="56"/>
        <w:r w:rsidRPr="00E631C0" w:rsidDel="009B5D72">
          <w:rPr>
            <w:i/>
          </w:rPr>
          <w:delText>Research &amp; Politics</w:delText>
        </w:r>
        <w:r w:rsidRPr="00E631C0" w:rsidDel="009B5D72">
          <w:delText xml:space="preserve">, </w:delText>
        </w:r>
        <w:r w:rsidRPr="00E631C0" w:rsidDel="009B5D72">
          <w:rPr>
            <w:i/>
          </w:rPr>
          <w:delText>7</w:delText>
        </w:r>
        <w:r w:rsidRPr="00E631C0" w:rsidDel="009B5D72">
          <w:delText>(2), 205316802092815.</w:delText>
        </w:r>
      </w:del>
    </w:p>
    <w:p w14:paraId="262FC934" w14:textId="6C9F08FA" w:rsidR="00DD069F" w:rsidRPr="008D5824" w:rsidDel="009B5D72" w:rsidRDefault="00DD069F" w:rsidP="00FA3578">
      <w:pPr>
        <w:pStyle w:val="CitaviBibliographyEntry"/>
        <w:jc w:val="left"/>
        <w:rPr>
          <w:del w:id="58" w:author="Stefan Haußner" w:date="2022-02-02T21:15:00Z"/>
        </w:rPr>
      </w:pPr>
      <w:del w:id="59" w:author="Stefan Haußner" w:date="2022-02-02T21:15:00Z">
        <w:r w:rsidRPr="008D5824" w:rsidDel="009B5D72">
          <w:delText>Herrmann, M. (2015). Strategisches Wählen in Deutschland: Logik und politische Konsequenzen. Springer-Verlag.</w:delText>
        </w:r>
      </w:del>
    </w:p>
    <w:p w14:paraId="7AA0BA14" w14:textId="5E92D0D8" w:rsidR="00E631C0" w:rsidDel="009B5D72" w:rsidRDefault="00E631C0" w:rsidP="00FA3578">
      <w:pPr>
        <w:pStyle w:val="CitaviBibliographyEntry"/>
        <w:jc w:val="left"/>
        <w:rPr>
          <w:del w:id="60" w:author="Stefan Haußner" w:date="2022-02-02T21:15:00Z"/>
        </w:rPr>
      </w:pPr>
      <w:bookmarkStart w:id="61" w:name="_CTVL001320147f7fb1240e79a04b310f0f6cfd7"/>
      <w:del w:id="62" w:author="Stefan Haußner" w:date="2022-02-02T21:15:00Z">
        <w:r w:rsidDel="009B5D72">
          <w:delText xml:space="preserve">Havlicek, B. </w:delText>
        </w:r>
        <w:r w:rsidR="00FB0CFC" w:rsidDel="009B5D72">
          <w:delText xml:space="preserve">(09. September 2021). </w:delText>
        </w:r>
        <w:r w:rsidDel="009B5D72">
          <w:delText xml:space="preserve">Wahlbriefe wurden vergessen. </w:delText>
        </w:r>
        <w:bookmarkEnd w:id="61"/>
        <w:r w:rsidRPr="00FB0CFC" w:rsidDel="009B5D72">
          <w:rPr>
            <w:iCs/>
          </w:rPr>
          <w:delText>Kölner Stadt-Anzeiger</w:delText>
        </w:r>
        <w:r w:rsidR="00FB0CFC" w:rsidDel="009B5D72">
          <w:rPr>
            <w:i/>
          </w:rPr>
          <w:delText xml:space="preserve">. </w:delText>
        </w:r>
        <w:r w:rsidR="00FB0CFC" w:rsidDel="009B5D72">
          <w:rPr>
            <w:iCs/>
          </w:rPr>
          <w:delText>Online verfügbar:</w:delText>
        </w:r>
        <w:r w:rsidRPr="00E631C0" w:rsidDel="009B5D72">
          <w:delText xml:space="preserve"> </w:delText>
        </w:r>
        <w:r w:rsidR="004A72FE" w:rsidRPr="00FB0CFC" w:rsidDel="009B5D72">
          <w:delText>https://www.ksta.de/buergerbuero-wahlbriefe-wurden-vergessen-13067848?cb=1642845965005&amp;cb=1639996814895&amp;</w:delText>
        </w:r>
        <w:r w:rsidR="00FA3578" w:rsidDel="009B5D72">
          <w:delText xml:space="preserve"> (28.01.2022)</w:delText>
        </w:r>
      </w:del>
    </w:p>
    <w:p w14:paraId="015B3D02" w14:textId="25E9F80D" w:rsidR="00E631C0" w:rsidDel="009B5D72" w:rsidRDefault="00E631C0" w:rsidP="00FA3578">
      <w:pPr>
        <w:pStyle w:val="CitaviBibliographyEntry"/>
        <w:jc w:val="left"/>
        <w:rPr>
          <w:del w:id="63" w:author="Stefan Haußner" w:date="2022-02-02T21:16:00Z"/>
        </w:rPr>
      </w:pPr>
      <w:bookmarkStart w:id="64" w:name="_CTVL001c692f78357bb4975a52005e1293dbcf1"/>
      <w:del w:id="65" w:author="Stefan Haußner" w:date="2022-02-02T21:16:00Z">
        <w:r w:rsidRPr="00E631C0" w:rsidDel="009B5D72">
          <w:rPr>
            <w:lang w:val="en-US"/>
          </w:rPr>
          <w:delText xml:space="preserve">Karp, J. A. &amp; Banducci, S. A. (2000). Going Postal: How All-Mail Elections Influence Turnout. </w:delText>
        </w:r>
        <w:bookmarkEnd w:id="64"/>
        <w:r w:rsidRPr="00E631C0" w:rsidDel="009B5D72">
          <w:rPr>
            <w:i/>
          </w:rPr>
          <w:delText>Political Behavior</w:delText>
        </w:r>
        <w:r w:rsidRPr="00E631C0" w:rsidDel="009B5D72">
          <w:delText xml:space="preserve">, </w:delText>
        </w:r>
        <w:r w:rsidRPr="00E631C0" w:rsidDel="009B5D72">
          <w:rPr>
            <w:i/>
          </w:rPr>
          <w:delText>22</w:delText>
        </w:r>
        <w:r w:rsidRPr="00E631C0" w:rsidDel="009B5D72">
          <w:delText xml:space="preserve">(3), 223–239. </w:delText>
        </w:r>
      </w:del>
    </w:p>
    <w:p w14:paraId="76F6049C" w14:textId="4F60CB98" w:rsidR="00E631C0" w:rsidRDefault="00E631C0" w:rsidP="00FA3578">
      <w:pPr>
        <w:pStyle w:val="CitaviBibliographyEntry"/>
        <w:jc w:val="left"/>
      </w:pPr>
      <w:bookmarkStart w:id="66" w:name="_CTVL0019aab6096012443d3b2f07b3c707e5348"/>
      <w:r>
        <w:t xml:space="preserve">Kersting, N. (2019). Wahlgeheimnis vor dem Aus? Globaler Normenwandel. </w:t>
      </w:r>
      <w:bookmarkEnd w:id="66"/>
      <w:r w:rsidRPr="00E631C0">
        <w:rPr>
          <w:i/>
        </w:rPr>
        <w:t xml:space="preserve">Zeitschrift für </w:t>
      </w:r>
      <w:r w:rsidR="00FB0CFC" w:rsidRPr="00E631C0">
        <w:rPr>
          <w:i/>
        </w:rPr>
        <w:t>Parteienwissenschaften</w:t>
      </w:r>
      <w:r w:rsidR="00FB0CFC" w:rsidRPr="00E631C0">
        <w:t xml:space="preserve"> (</w:t>
      </w:r>
      <w:r w:rsidRPr="00E631C0">
        <w:t>2), 212–219.</w:t>
      </w:r>
    </w:p>
    <w:p w14:paraId="3C0B96CA" w14:textId="4E98836C" w:rsidR="00E631C0" w:rsidRPr="00FB0CFC" w:rsidRDefault="00E631C0" w:rsidP="00FA3578">
      <w:pPr>
        <w:pStyle w:val="CitaviBibliographyEntry"/>
        <w:jc w:val="left"/>
        <w:rPr>
          <w:iCs/>
        </w:rPr>
      </w:pPr>
      <w:bookmarkStart w:id="67" w:name="_CTVL001a06d159666fa45a6b0110475bfd0117a"/>
      <w:r>
        <w:t xml:space="preserve">Klaus, J. &amp; Gebhard, D. (2021). </w:t>
      </w:r>
      <w:bookmarkEnd w:id="67"/>
      <w:r w:rsidRPr="00FB0CFC">
        <w:rPr>
          <w:iCs/>
        </w:rPr>
        <w:t>Wie die AfD Zweifel an der Briefwahl schürt.</w:t>
      </w:r>
      <w:r w:rsidR="00FB0CFC">
        <w:rPr>
          <w:iCs/>
        </w:rPr>
        <w:t xml:space="preserve"> ZDF heute. Online verfügbar: </w:t>
      </w:r>
      <w:r w:rsidR="00FB0CFC" w:rsidRPr="00FB0CFC">
        <w:rPr>
          <w:iCs/>
        </w:rPr>
        <w:t>https://www.zdf.de/nachrichten/politik/afd-briefwahl-bundestagswahl-100.html</w:t>
      </w:r>
      <w:r w:rsidR="00FA3578">
        <w:rPr>
          <w:iCs/>
        </w:rPr>
        <w:t xml:space="preserve"> </w:t>
      </w:r>
      <w:r w:rsidR="00FA3578">
        <w:t>(28.01.2022)</w:t>
      </w:r>
    </w:p>
    <w:p w14:paraId="55B38891" w14:textId="1D2A7EF7" w:rsidR="00E631C0" w:rsidDel="00181BE0" w:rsidRDefault="00E631C0" w:rsidP="00FA3578">
      <w:pPr>
        <w:pStyle w:val="CitaviBibliographyEntry"/>
        <w:jc w:val="left"/>
        <w:rPr>
          <w:del w:id="68" w:author="Stefan Haußner" w:date="2022-02-02T21:16:00Z"/>
        </w:rPr>
      </w:pPr>
      <w:bookmarkStart w:id="69" w:name="_CTVL00118b151e88aaa4d5b980aa5d6db75b595"/>
      <w:del w:id="70" w:author="Stefan Haußner" w:date="2022-02-02T21:16:00Z">
        <w:r w:rsidDel="00181BE0">
          <w:delText xml:space="preserve">Kreiner, P. &amp; Janssen, S. (26. Februar 2010). Organisierte Kriminalität: Gefälschte Wahlzettel. </w:delText>
        </w:r>
        <w:bookmarkEnd w:id="69"/>
        <w:r w:rsidRPr="00E631C0" w:rsidDel="00181BE0">
          <w:rPr>
            <w:i/>
          </w:rPr>
          <w:delText>Stuttgarter Zeitung</w:delText>
        </w:r>
        <w:r w:rsidRPr="00E631C0" w:rsidDel="00181BE0">
          <w:delText xml:space="preserve">. </w:delText>
        </w:r>
        <w:r w:rsidR="00FB0CFC" w:rsidDel="00181BE0">
          <w:rPr>
            <w:iCs/>
          </w:rPr>
          <w:delText>Online verfügbar</w:delText>
        </w:r>
        <w:r w:rsidR="00FB0CFC" w:rsidDel="00181BE0">
          <w:delText xml:space="preserve"> </w:delText>
        </w:r>
        <w:r w:rsidR="004A72FE" w:rsidRPr="00FB0CFC" w:rsidDel="00181BE0">
          <w:delText>https://www.stuttgarter-zeitung.de/inhalt.organisierte-kriminalitaet-gefaelschte-wahlzettel.37bcc084-b778-40b1-80c5-12636558012f.html</w:delText>
        </w:r>
        <w:r w:rsidR="00FA3578" w:rsidDel="00181BE0">
          <w:delText xml:space="preserve"> (28.01.2022)</w:delText>
        </w:r>
      </w:del>
    </w:p>
    <w:p w14:paraId="6D47734C" w14:textId="225CC1DD" w:rsidR="00E631C0" w:rsidRDefault="00E631C0" w:rsidP="00FA3578">
      <w:pPr>
        <w:pStyle w:val="CitaviBibliographyEntry"/>
        <w:jc w:val="left"/>
      </w:pPr>
      <w:bookmarkStart w:id="71" w:name="_CTVL00142d22ff35c044d3584bf5552afb7c395"/>
      <w:r>
        <w:t xml:space="preserve">Leininger, A. &amp; Wagner, A. (2021). Wählen in der Pandemie: Herausforderungen und Konsequenzen. </w:t>
      </w:r>
      <w:bookmarkEnd w:id="71"/>
      <w:r w:rsidRPr="00E631C0">
        <w:rPr>
          <w:i/>
        </w:rPr>
        <w:t>Zeitschrift für Politikwissenschaft</w:t>
      </w:r>
      <w:r w:rsidRPr="00E631C0">
        <w:t xml:space="preserve">, </w:t>
      </w:r>
      <w:r w:rsidRPr="00E631C0">
        <w:rPr>
          <w:i/>
        </w:rPr>
        <w:t>31</w:t>
      </w:r>
      <w:r w:rsidRPr="00E631C0">
        <w:t>(1), 91–100.</w:t>
      </w:r>
    </w:p>
    <w:p w14:paraId="5F16CFBB" w14:textId="3E9ACC56" w:rsidR="00E631C0" w:rsidRDefault="00E631C0" w:rsidP="00FA3578">
      <w:pPr>
        <w:pStyle w:val="CitaviBibliographyEntry"/>
        <w:jc w:val="left"/>
      </w:pPr>
      <w:bookmarkStart w:id="72" w:name="_CTVL001d1ac5492dfec44d2868b88f1849155e4"/>
      <w:r>
        <w:t xml:space="preserve">Lichteblau, J. &amp; Wagner, A. (2019). Die Briefwähler. </w:t>
      </w:r>
      <w:bookmarkEnd w:id="72"/>
      <w:r w:rsidRPr="00E631C0">
        <w:rPr>
          <w:i/>
        </w:rPr>
        <w:t>Zwischen Polarisierung und Beharrung: Die Bundestagswahl 2017</w:t>
      </w:r>
      <w:r w:rsidRPr="00E631C0">
        <w:t xml:space="preserve">, </w:t>
      </w:r>
      <w:r w:rsidRPr="00E631C0">
        <w:rPr>
          <w:i/>
        </w:rPr>
        <w:t>3</w:t>
      </w:r>
      <w:r w:rsidRPr="00E631C0">
        <w:t>, 169</w:t>
      </w:r>
      <w:r w:rsidR="00FB0CFC">
        <w:t>-180</w:t>
      </w:r>
      <w:r w:rsidRPr="00E631C0">
        <w:t>.</w:t>
      </w:r>
    </w:p>
    <w:p w14:paraId="65F3278E" w14:textId="5657718F" w:rsidR="00E631C0" w:rsidRPr="00DA75FF" w:rsidDel="00181BE0" w:rsidRDefault="00E631C0" w:rsidP="00FA3578">
      <w:pPr>
        <w:pStyle w:val="CitaviBibliographyEntry"/>
        <w:jc w:val="left"/>
        <w:rPr>
          <w:del w:id="73" w:author="Stefan Haußner" w:date="2022-02-02T21:16:00Z"/>
          <w:lang w:val="en-GB"/>
        </w:rPr>
      </w:pPr>
      <w:bookmarkStart w:id="74" w:name="_CTVL0018c410748de4843a489528cfd670b5d05"/>
      <w:del w:id="75" w:author="Stefan Haußner" w:date="2022-02-02T21:16:00Z">
        <w:r w:rsidDel="00181BE0">
          <w:delText xml:space="preserve">Luechinger, S., Rosinger, M. &amp; Stutzer, A. (2007). </w:delText>
        </w:r>
        <w:r w:rsidRPr="00E631C0" w:rsidDel="00181BE0">
          <w:rPr>
            <w:lang w:val="en-US"/>
          </w:rPr>
          <w:delText xml:space="preserve">The impact of postal voting on participation: Evidence for Switzerland. </w:delText>
        </w:r>
        <w:bookmarkEnd w:id="74"/>
        <w:r w:rsidRPr="00DA75FF" w:rsidDel="00181BE0">
          <w:rPr>
            <w:i/>
            <w:lang w:val="en-GB"/>
          </w:rPr>
          <w:delText>Swiss Political Science Review</w:delText>
        </w:r>
        <w:r w:rsidRPr="00DA75FF" w:rsidDel="00181BE0">
          <w:rPr>
            <w:lang w:val="en-GB"/>
          </w:rPr>
          <w:delText xml:space="preserve">, </w:delText>
        </w:r>
        <w:r w:rsidRPr="00DA75FF" w:rsidDel="00181BE0">
          <w:rPr>
            <w:i/>
            <w:lang w:val="en-GB"/>
          </w:rPr>
          <w:delText>13</w:delText>
        </w:r>
        <w:r w:rsidRPr="00DA75FF" w:rsidDel="00181BE0">
          <w:rPr>
            <w:lang w:val="en-GB"/>
          </w:rPr>
          <w:delText>(2), 167–202.</w:delText>
        </w:r>
      </w:del>
    </w:p>
    <w:p w14:paraId="198C1209" w14:textId="5A7BA243" w:rsidR="00936CAE" w:rsidRPr="00DA75FF" w:rsidDel="00181BE0" w:rsidRDefault="00936CAE" w:rsidP="00FA3578">
      <w:pPr>
        <w:pStyle w:val="CitaviBibliographyEntry"/>
        <w:jc w:val="left"/>
        <w:rPr>
          <w:del w:id="76" w:author="Stefan Haußner" w:date="2022-02-02T21:16:00Z"/>
          <w:lang w:val="en-GB"/>
        </w:rPr>
      </w:pPr>
      <w:del w:id="77" w:author="Stefan Haußner" w:date="2022-02-02T21:16:00Z">
        <w:r w:rsidRPr="00936CAE" w:rsidDel="00181BE0">
          <w:rPr>
            <w:lang w:val="en-US"/>
          </w:rPr>
          <w:delText xml:space="preserve">Lupiáñez-Villanueva, </w:delText>
        </w:r>
        <w:r w:rsidR="00FA3578" w:rsidDel="00181BE0">
          <w:rPr>
            <w:lang w:val="en-US"/>
          </w:rPr>
          <w:delText>F.</w:delText>
        </w:r>
        <w:r w:rsidRPr="00936CAE" w:rsidDel="00181BE0">
          <w:rPr>
            <w:lang w:val="en-US"/>
          </w:rPr>
          <w:delText>, and Devaux,</w:delText>
        </w:r>
        <w:r w:rsidR="00FA3578" w:rsidRPr="00FA3578" w:rsidDel="00181BE0">
          <w:rPr>
            <w:lang w:val="en-US"/>
          </w:rPr>
          <w:delText xml:space="preserve"> </w:delText>
        </w:r>
        <w:r w:rsidR="00FA3578" w:rsidRPr="00936CAE" w:rsidDel="00181BE0">
          <w:rPr>
            <w:lang w:val="en-US"/>
          </w:rPr>
          <w:delText>A</w:delText>
        </w:r>
        <w:r w:rsidR="00FA3578" w:rsidDel="00181BE0">
          <w:rPr>
            <w:lang w:val="en-US"/>
          </w:rPr>
          <w:delText>.</w:delText>
        </w:r>
        <w:r w:rsidRPr="00936CAE" w:rsidDel="00181BE0">
          <w:rPr>
            <w:lang w:val="en-US"/>
          </w:rPr>
          <w:delText xml:space="preserve"> </w:delText>
        </w:r>
        <w:r w:rsidR="00FA3578" w:rsidDel="00181BE0">
          <w:rPr>
            <w:lang w:val="en-US"/>
          </w:rPr>
          <w:delText>(</w:delText>
        </w:r>
        <w:r w:rsidRPr="00936CAE" w:rsidDel="00181BE0">
          <w:rPr>
            <w:lang w:val="en-US"/>
          </w:rPr>
          <w:delText>eds.</w:delText>
        </w:r>
        <w:r w:rsidR="00FA3578" w:rsidDel="00181BE0">
          <w:rPr>
            <w:lang w:val="en-US"/>
          </w:rPr>
          <w:delText>)</w:delText>
        </w:r>
        <w:r w:rsidRPr="00936CAE" w:rsidDel="00181BE0">
          <w:rPr>
            <w:lang w:val="en-US"/>
          </w:rPr>
          <w:delText xml:space="preserve"> Study on the Benefits and Drawbacks of Remote Voting. </w:delText>
        </w:r>
        <w:r w:rsidRPr="00FB0CFC" w:rsidDel="00181BE0">
          <w:rPr>
            <w:lang w:val="en-US"/>
          </w:rPr>
          <w:delText>Publications Office of the European Union, 2018.</w:delText>
        </w:r>
        <w:r w:rsidR="00FB0CFC" w:rsidRPr="00FB0CFC" w:rsidDel="00181BE0">
          <w:rPr>
            <w:lang w:val="en-US"/>
          </w:rPr>
          <w:delText xml:space="preserve"> </w:delText>
        </w:r>
        <w:r w:rsidR="00FB0CFC" w:rsidRPr="00DA75FF" w:rsidDel="00181BE0">
          <w:rPr>
            <w:lang w:val="en-GB"/>
          </w:rPr>
          <w:delText xml:space="preserve">Online verfügbar: </w:delText>
        </w:r>
        <w:r w:rsidR="00FA3578" w:rsidRPr="00DA75FF" w:rsidDel="00181BE0">
          <w:rPr>
            <w:lang w:val="en-GB"/>
          </w:rPr>
          <w:delText>https://ec.europa.eu/info/sites/info/files/20181121_remote_voting_final_report_final_clean.pdf (28.01.2022)</w:delText>
        </w:r>
      </w:del>
    </w:p>
    <w:p w14:paraId="3EB55FDC" w14:textId="77777777" w:rsidR="00E631C0" w:rsidRDefault="00E631C0" w:rsidP="00FA3578">
      <w:pPr>
        <w:pStyle w:val="CitaviBibliographyEntry"/>
        <w:jc w:val="left"/>
      </w:pPr>
      <w:bookmarkStart w:id="78" w:name="_CTVL00196c8c1ad28ae4b0385760f63c29d771e"/>
      <w:r>
        <w:t xml:space="preserve">Nyhuis, D. (2021). Bequem, aber fehleranfällig: Die Dunkelziffer ungewerteter Briefwahlstimmen. </w:t>
      </w:r>
      <w:bookmarkEnd w:id="78"/>
      <w:r w:rsidRPr="00E631C0">
        <w:rPr>
          <w:i/>
        </w:rPr>
        <w:t>Politische Vierteljahresschrift</w:t>
      </w:r>
      <w:r w:rsidRPr="00E631C0">
        <w:t xml:space="preserve">, </w:t>
      </w:r>
      <w:r w:rsidRPr="00E631C0">
        <w:rPr>
          <w:i/>
        </w:rPr>
        <w:t>62</w:t>
      </w:r>
      <w:r w:rsidRPr="00E631C0">
        <w:t>(4), 597–619.</w:t>
      </w:r>
    </w:p>
    <w:p w14:paraId="1CA27060" w14:textId="7F871EDC" w:rsidR="00E631C0" w:rsidRDefault="00E631C0" w:rsidP="00FA3578">
      <w:pPr>
        <w:pStyle w:val="CitaviBibliographyEntry"/>
        <w:jc w:val="left"/>
      </w:pPr>
      <w:bookmarkStart w:id="79" w:name="_CTVL00157800a78feac4c87a358106916db2ea6"/>
      <w:r>
        <w:lastRenderedPageBreak/>
        <w:t xml:space="preserve">Ogorek, M. (3. September 2021). Warum ein hoher Briefwahlanteil problematisch ist: Innterview mit Moritz Küpper. </w:t>
      </w:r>
      <w:bookmarkEnd w:id="79"/>
      <w:r w:rsidRPr="00E631C0">
        <w:rPr>
          <w:i/>
        </w:rPr>
        <w:t>Deutschlandfunk</w:t>
      </w:r>
      <w:r w:rsidRPr="00E631C0">
        <w:t>.</w:t>
      </w:r>
      <w:r w:rsidR="00FB0CFC">
        <w:t xml:space="preserve"> Online verfügbar:</w:t>
      </w:r>
      <w:r w:rsidRPr="00E631C0">
        <w:t xml:space="preserve"> </w:t>
      </w:r>
      <w:r w:rsidR="004A72FE" w:rsidRPr="00FA3578">
        <w:t>https://www.deutschlandfunk.de/bundestagswahl-warum-ein-hoher-briefwahlanteil-100.html</w:t>
      </w:r>
      <w:r w:rsidR="00FA3578">
        <w:t xml:space="preserve"> (28.01.2022)</w:t>
      </w:r>
    </w:p>
    <w:p w14:paraId="68DFB978" w14:textId="56C6E2C5" w:rsidR="00E631C0" w:rsidDel="00181BE0" w:rsidRDefault="00E631C0" w:rsidP="00FA3578">
      <w:pPr>
        <w:pStyle w:val="CitaviBibliographyEntry"/>
        <w:jc w:val="left"/>
        <w:rPr>
          <w:del w:id="80" w:author="Stefan Haußner" w:date="2022-02-02T21:17:00Z"/>
        </w:rPr>
      </w:pPr>
      <w:bookmarkStart w:id="81" w:name="_CTVL001d24e92b7a2f449e1bbeb8ba7c8e7e5c5"/>
      <w:del w:id="82" w:author="Stefan Haußner" w:date="2022-02-02T21:17:00Z">
        <w:r w:rsidDel="00181BE0">
          <w:delText xml:space="preserve">Orlowski, F. &amp; Pohlmann, S. (2020). Die Briefwahl: Ein scharfes Schwert im Kampf gegen Epidemien? </w:delText>
        </w:r>
        <w:bookmarkEnd w:id="81"/>
        <w:r w:rsidRPr="00E631C0" w:rsidDel="00181BE0">
          <w:rPr>
            <w:i/>
          </w:rPr>
          <w:delText>Zeitschrift für Parteienwissenschaften</w:delText>
        </w:r>
        <w:r w:rsidRPr="00E631C0" w:rsidDel="00181BE0">
          <w:delText>(1), 38–43.</w:delText>
        </w:r>
      </w:del>
    </w:p>
    <w:p w14:paraId="372CC162" w14:textId="14F2246C" w:rsidR="00EB3849" w:rsidDel="00181BE0" w:rsidRDefault="00EB3849" w:rsidP="00FA3578">
      <w:pPr>
        <w:pStyle w:val="CitaviBibliographyEntry"/>
        <w:jc w:val="left"/>
        <w:rPr>
          <w:del w:id="83" w:author="Stefan Haußner" w:date="2022-02-02T21:17:00Z"/>
        </w:rPr>
      </w:pPr>
      <w:del w:id="84" w:author="Stefan Haußner" w:date="2022-02-02T21:17:00Z">
        <w:r w:rsidRPr="00EB3849" w:rsidDel="00181BE0">
          <w:delText>O'Sullivan</w:delText>
        </w:r>
        <w:r w:rsidR="00FA3578" w:rsidDel="00181BE0">
          <w:delText>, D</w:delText>
        </w:r>
        <w:r w:rsidR="00FB0CFC" w:rsidDel="00181BE0">
          <w:delText>. (</w:delText>
        </w:r>
        <w:r w:rsidR="00FB0CFC" w:rsidRPr="00EB3849" w:rsidDel="00181BE0">
          <w:delText>Oktober 2020</w:delText>
        </w:r>
        <w:r w:rsidR="00FB0CFC" w:rsidDel="00181BE0">
          <w:delText xml:space="preserve">). </w:delText>
        </w:r>
        <w:r w:rsidRPr="00EB3849" w:rsidDel="00181BE0">
          <w:delText xml:space="preserve">Die Schweiz wird zum Briefwahl-Paradies. Swissinfo. </w:delText>
        </w:r>
        <w:r w:rsidR="00FB0CFC" w:rsidDel="00181BE0">
          <w:delText>Online verfügbar:</w:delText>
        </w:r>
        <w:r w:rsidDel="00181BE0">
          <w:delText xml:space="preserve"> </w:delText>
        </w:r>
        <w:r w:rsidRPr="00EB3849" w:rsidDel="00181BE0">
          <w:delText>https://www.swissinfo.ch/ger/direkte-demokratie_die-schweiz-wird-zum-briefwahl-paradies/46073018</w:delText>
        </w:r>
        <w:r w:rsidR="00FA3578" w:rsidDel="00181BE0">
          <w:delText xml:space="preserve"> (28.01.2022)</w:delText>
        </w:r>
      </w:del>
    </w:p>
    <w:p w14:paraId="646CA4AD" w14:textId="77941A98" w:rsidR="00E631C0" w:rsidRDefault="00E631C0" w:rsidP="00FA3578">
      <w:pPr>
        <w:pStyle w:val="CitaviBibliographyEntry"/>
        <w:jc w:val="left"/>
      </w:pPr>
      <w:bookmarkStart w:id="85" w:name="_CTVL001fab931f2d44c4299860d3de9d47b877d"/>
      <w:r>
        <w:t xml:space="preserve">Pappi, F. U. &amp; Brandenburg, J. (2010). Sozialstrukturelle Interessenlagen und Parteipräferenz in Deutschland. </w:t>
      </w:r>
      <w:bookmarkEnd w:id="85"/>
      <w:r w:rsidRPr="00E631C0">
        <w:rPr>
          <w:i/>
        </w:rPr>
        <w:t>KZfSS Kölner Zeitschrift für Soziologie und Sozialpsychologie</w:t>
      </w:r>
      <w:r w:rsidRPr="00E631C0">
        <w:t xml:space="preserve">, </w:t>
      </w:r>
      <w:r w:rsidRPr="00E631C0">
        <w:rPr>
          <w:i/>
        </w:rPr>
        <w:t>62</w:t>
      </w:r>
      <w:r w:rsidRPr="00E631C0">
        <w:t xml:space="preserve">(3), 459–483. </w:t>
      </w:r>
    </w:p>
    <w:p w14:paraId="26662339" w14:textId="628EFD01" w:rsidR="00E631C0" w:rsidRPr="00DA75FF" w:rsidRDefault="00E631C0" w:rsidP="00FA3578">
      <w:pPr>
        <w:pStyle w:val="CitaviBibliographyEntry"/>
        <w:jc w:val="left"/>
      </w:pPr>
      <w:bookmarkStart w:id="86" w:name="_CTVL001e2d5991e1b964c98a5adabcf82d2659e"/>
      <w:r w:rsidRPr="00DA75FF">
        <w:t xml:space="preserve">Qvortrup, M. (2005). First past the postman: Voting by mail in comparative perspective. </w:t>
      </w:r>
      <w:bookmarkEnd w:id="86"/>
      <w:r w:rsidR="00FB0CFC" w:rsidRPr="00DA75FF">
        <w:rPr>
          <w:i/>
        </w:rPr>
        <w:t>Political Quarterly.</w:t>
      </w:r>
      <w:r w:rsidRPr="00DA75FF">
        <w:t xml:space="preserve"> 76(3), </w:t>
      </w:r>
      <w:r w:rsidR="00FB0CFC" w:rsidRPr="00DA75FF">
        <w:t>414-419</w:t>
      </w:r>
      <w:r w:rsidRPr="00DA75FF">
        <w:t>.</w:t>
      </w:r>
    </w:p>
    <w:p w14:paraId="228D0168" w14:textId="3A446FA0" w:rsidR="00C93617" w:rsidRPr="00C93617" w:rsidRDefault="00C93617" w:rsidP="00FA3578">
      <w:pPr>
        <w:pStyle w:val="CitaviBibliographyEntry"/>
        <w:jc w:val="left"/>
      </w:pPr>
      <w:r w:rsidRPr="00DA75FF">
        <w:t xml:space="preserve">Robert Koch Institut (2021). </w:t>
      </w:r>
      <w:r w:rsidRPr="00C93617">
        <w:t>COVID-19 Fallzahlen in Deutschland. Website Robert Koc</w:t>
      </w:r>
      <w:r>
        <w:t xml:space="preserve">h Institut. Online verügbar: </w:t>
      </w:r>
      <w:r w:rsidRPr="00C93617">
        <w:t>https://www.rki.de/DE/Content/InfAZ/N/Neuartiges_Coronavirus/Fallzahlen.html</w:t>
      </w:r>
      <w:r>
        <w:t xml:space="preserve"> (28.01.2022)</w:t>
      </w:r>
    </w:p>
    <w:p w14:paraId="1DC2AFD9" w14:textId="294907E5" w:rsidR="00E631C0" w:rsidDel="00181BE0" w:rsidRDefault="00E631C0" w:rsidP="00FA3578">
      <w:pPr>
        <w:pStyle w:val="CitaviBibliographyEntry"/>
        <w:jc w:val="left"/>
        <w:rPr>
          <w:del w:id="87" w:author="Stefan Haußner" w:date="2022-02-02T21:17:00Z"/>
        </w:rPr>
      </w:pPr>
      <w:bookmarkStart w:id="88" w:name="_CTVL0010d3000e274734dcda97009ce6ef99980"/>
      <w:del w:id="89" w:author="Stefan Haußner" w:date="2022-02-02T21:17:00Z">
        <w:r w:rsidRPr="00DA75FF" w:rsidDel="00181BE0">
          <w:rPr>
            <w:lang w:val="en-GB"/>
          </w:rPr>
          <w:delText xml:space="preserve">Southwell, P. L. (2004). </w:delText>
        </w:r>
        <w:r w:rsidRPr="00E631C0" w:rsidDel="00181BE0">
          <w:rPr>
            <w:lang w:val="en-US"/>
          </w:rPr>
          <w:delText>Five years later: A re-assessment of Oregon</w:delText>
        </w:r>
        <w:r w:rsidR="004A72FE" w:rsidDel="00181BE0">
          <w:rPr>
            <w:lang w:val="en-US"/>
          </w:rPr>
          <w:delText>’</w:delText>
        </w:r>
        <w:r w:rsidRPr="00E631C0" w:rsidDel="00181BE0">
          <w:rPr>
            <w:lang w:val="en-US"/>
          </w:rPr>
          <w:delText xml:space="preserve">s vote by mail electoral process. </w:delText>
        </w:r>
        <w:bookmarkEnd w:id="88"/>
        <w:r w:rsidRPr="00E631C0" w:rsidDel="00181BE0">
          <w:rPr>
            <w:i/>
          </w:rPr>
          <w:delText>Political science &amp; politics</w:delText>
        </w:r>
        <w:r w:rsidRPr="00E631C0" w:rsidDel="00181BE0">
          <w:delText xml:space="preserve">, </w:delText>
        </w:r>
        <w:r w:rsidRPr="00E631C0" w:rsidDel="00181BE0">
          <w:rPr>
            <w:i/>
          </w:rPr>
          <w:delText>37</w:delText>
        </w:r>
        <w:r w:rsidRPr="00E631C0" w:rsidDel="00181BE0">
          <w:delText>(1), 89–93.</w:delText>
        </w:r>
      </w:del>
    </w:p>
    <w:p w14:paraId="686A0E04" w14:textId="5F7B1A6B" w:rsidR="00E631C0" w:rsidDel="00181BE0" w:rsidRDefault="00E631C0" w:rsidP="00FA3578">
      <w:pPr>
        <w:pStyle w:val="CitaviBibliographyEntry"/>
        <w:jc w:val="left"/>
        <w:rPr>
          <w:del w:id="90" w:author="Stefan Haußner" w:date="2022-02-02T21:17:00Z"/>
        </w:rPr>
      </w:pPr>
      <w:bookmarkStart w:id="91" w:name="_CTVL00142ec47cb2ffb48dcb0a0428e61ea0979"/>
      <w:del w:id="92" w:author="Stefan Haußner" w:date="2022-02-02T21:17:00Z">
        <w:r w:rsidDel="00181BE0">
          <w:delText xml:space="preserve">Thiele, A. (2017). Neugestaltung des Wahlrechts zur Wiederbelebung der Demokratie. </w:delText>
        </w:r>
        <w:bookmarkEnd w:id="91"/>
        <w:r w:rsidRPr="00E631C0" w:rsidDel="00181BE0">
          <w:rPr>
            <w:i/>
          </w:rPr>
          <w:delText>Zeitschrift für Rechtspolitik</w:delText>
        </w:r>
        <w:r w:rsidRPr="00E631C0" w:rsidDel="00181BE0">
          <w:delText xml:space="preserve">, </w:delText>
        </w:r>
        <w:r w:rsidRPr="00E631C0" w:rsidDel="00181BE0">
          <w:rPr>
            <w:i/>
          </w:rPr>
          <w:delText>50</w:delText>
        </w:r>
        <w:r w:rsidRPr="00E631C0" w:rsidDel="00181BE0">
          <w:delText>(4), 105–108.</w:delText>
        </w:r>
      </w:del>
    </w:p>
    <w:p w14:paraId="09A085DC" w14:textId="5D709744" w:rsidR="00525942" w:rsidDel="00181BE0" w:rsidRDefault="00525942" w:rsidP="00FA3578">
      <w:pPr>
        <w:pStyle w:val="CitaviBibliographyEntry"/>
        <w:jc w:val="left"/>
        <w:rPr>
          <w:del w:id="93" w:author="Stefan Haußner" w:date="2022-02-02T21:18:00Z"/>
        </w:rPr>
      </w:pPr>
      <w:del w:id="94" w:author="Stefan Haußner" w:date="2022-02-02T21:18:00Z">
        <w:r w:rsidRPr="00525942" w:rsidDel="00181BE0">
          <w:rPr>
            <w:lang w:val="en-US"/>
          </w:rPr>
          <w:delText xml:space="preserve">Vinkel, P., Krimmer, R.:The how and why to internet voting an attempt to explain E-Stonia. </w:delText>
        </w:r>
        <w:r w:rsidRPr="00525942" w:rsidDel="00181BE0">
          <w:delText xml:space="preserve">In: Krimmer, R., et al. (eds.) E-Vote-ID 2016. LNCS, vol. 10141, pp. 178–191. Springer, Cham (2017).  </w:delText>
        </w:r>
      </w:del>
    </w:p>
    <w:p w14:paraId="334F8B0B" w14:textId="0DCBC0B7" w:rsidR="00E631C0" w:rsidRDefault="00E631C0" w:rsidP="00FA3578">
      <w:pPr>
        <w:pStyle w:val="CitaviBibliographyEntry"/>
        <w:jc w:val="left"/>
      </w:pPr>
      <w:bookmarkStart w:id="95" w:name="_CTVL001d5d8b5249758445bb477be3d6f6a9223"/>
      <w:r>
        <w:t>Vowe, G. (2021). Wie digitalisiert war der Bundestagswahlkampf 2021? Zwölf Thesen. Vorab-Onlinepublikation.</w:t>
      </w:r>
      <w:r w:rsidR="00FA3578">
        <w:t xml:space="preserve"> </w:t>
      </w:r>
      <w:r>
        <w:t>(215-229 Seiten / Zeitschrift für Parteienwissenschaften, Nr. 2 (2021): Zeitschrift für Parteienwissenschaften).</w:t>
      </w:r>
    </w:p>
    <w:p w14:paraId="4330F610" w14:textId="6D1322F4" w:rsidR="006D588F" w:rsidRPr="008D5824" w:rsidRDefault="00E631C0" w:rsidP="00FA3578">
      <w:pPr>
        <w:pStyle w:val="CitaviBibliographyEntry"/>
        <w:jc w:val="left"/>
        <w:rPr>
          <w:lang w:val="en-GB"/>
        </w:rPr>
      </w:pPr>
      <w:bookmarkStart w:id="96" w:name="_CTVL0016ecd16dcd32f4c2fb1a3f7af17a153ff"/>
      <w:bookmarkEnd w:id="95"/>
      <w:r w:rsidRPr="00E631C0">
        <w:rPr>
          <w:lang w:val="en-US"/>
        </w:rPr>
        <w:t xml:space="preserve">Wagner, A. &amp; Lichteblau, J. (2020). Germany Going Postal? Comparing Postal and Election Day Voters in the 2017 German Federal Election. </w:t>
      </w:r>
      <w:bookmarkEnd w:id="96"/>
      <w:r w:rsidRPr="008D5824">
        <w:rPr>
          <w:i/>
          <w:lang w:val="en-GB"/>
        </w:rPr>
        <w:t>German Politics</w:t>
      </w:r>
      <w:r w:rsidRPr="008D5824">
        <w:rPr>
          <w:lang w:val="en-GB"/>
        </w:rPr>
        <w:t>, 1–24.</w:t>
      </w:r>
    </w:p>
    <w:p w14:paraId="60E4A61D" w14:textId="50EECC5A" w:rsidR="006D588F" w:rsidRPr="008D5824" w:rsidRDefault="006D588F" w:rsidP="006D588F">
      <w:pPr>
        <w:rPr>
          <w:lang w:val="en-GB"/>
        </w:rPr>
      </w:pPr>
    </w:p>
    <w:p w14:paraId="2D1DFA2D" w14:textId="1230D0EC" w:rsidR="001B2C72" w:rsidRPr="008D5824" w:rsidRDefault="001B2C72" w:rsidP="001B2C72">
      <w:pPr>
        <w:rPr>
          <w:rFonts w:cs="Times New Roman"/>
          <w:b/>
          <w:bCs/>
          <w:lang w:val="en-GB"/>
        </w:rPr>
      </w:pPr>
    </w:p>
    <w:p w14:paraId="7A510E41" w14:textId="2E166B45" w:rsidR="001B2C72" w:rsidRPr="008D5824" w:rsidRDefault="001B2C72" w:rsidP="001B2C72">
      <w:pPr>
        <w:rPr>
          <w:rFonts w:cs="Times New Roman"/>
          <w:b/>
          <w:bCs/>
          <w:lang w:val="en-GB"/>
        </w:rPr>
      </w:pPr>
      <w:r w:rsidRPr="008D5824">
        <w:rPr>
          <w:rFonts w:cs="Times New Roman"/>
          <w:b/>
          <w:bCs/>
          <w:lang w:val="en-GB"/>
        </w:rPr>
        <w:t>Appendix</w:t>
      </w:r>
    </w:p>
    <w:p w14:paraId="22B0CA8B" w14:textId="77777777" w:rsidR="001B2C72" w:rsidRDefault="001B2C72" w:rsidP="001B2C72">
      <w:pPr>
        <w:rPr>
          <w:rFonts w:cs="Times New Roman"/>
          <w:b/>
          <w:bCs/>
        </w:rPr>
      </w:pPr>
      <w:r>
        <w:rPr>
          <w:rFonts w:cs="Times New Roman"/>
          <w:b/>
          <w:bCs/>
          <w:noProof/>
          <w:lang w:eastAsia="de-DE"/>
        </w:rPr>
        <w:drawing>
          <wp:inline distT="0" distB="0" distL="0" distR="0" wp14:anchorId="6B5A4499" wp14:editId="01068744">
            <wp:extent cx="5688530" cy="3639820"/>
            <wp:effectExtent l="0" t="0" r="1270" b="5080"/>
            <wp:docPr id="9" name="Picture 9"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imeline&#10;&#10;Description automatically generated with medium confidence"/>
                    <pic:cNvPicPr/>
                  </pic:nvPicPr>
                  <pic:blipFill rotWithShape="1">
                    <a:blip r:embed="rId25" cstate="print">
                      <a:extLst>
                        <a:ext uri="{28A0092B-C50C-407E-A947-70E740481C1C}">
                          <a14:useLocalDpi xmlns:a14="http://schemas.microsoft.com/office/drawing/2010/main" val="0"/>
                        </a:ext>
                      </a:extLst>
                    </a:blip>
                    <a:srcRect l="1254"/>
                    <a:stretch/>
                  </pic:blipFill>
                  <pic:spPr bwMode="auto">
                    <a:xfrm>
                      <a:off x="0" y="0"/>
                      <a:ext cx="5688530" cy="3639820"/>
                    </a:xfrm>
                    <a:prstGeom prst="rect">
                      <a:avLst/>
                    </a:prstGeom>
                    <a:ln>
                      <a:noFill/>
                    </a:ln>
                    <a:extLst>
                      <a:ext uri="{53640926-AAD7-44D8-BBD7-CCE9431645EC}">
                        <a14:shadowObscured xmlns:a14="http://schemas.microsoft.com/office/drawing/2010/main"/>
                      </a:ext>
                    </a:extLst>
                  </pic:spPr>
                </pic:pic>
              </a:graphicData>
            </a:graphic>
          </wp:inline>
        </w:drawing>
      </w:r>
    </w:p>
    <w:p w14:paraId="5BF19988" w14:textId="36C579FD" w:rsidR="00462928" w:rsidRPr="00462928" w:rsidRDefault="00462928" w:rsidP="00462928">
      <w:pPr>
        <w:jc w:val="left"/>
        <w:rPr>
          <w:rFonts w:cs="Times New Roman"/>
          <w:sz w:val="20"/>
          <w:szCs w:val="20"/>
        </w:rPr>
      </w:pPr>
      <w:r>
        <w:rPr>
          <w:rFonts w:cs="Times New Roman"/>
          <w:sz w:val="20"/>
          <w:szCs w:val="20"/>
        </w:rPr>
        <w:lastRenderedPageBreak/>
        <w:t xml:space="preserve">Quelle: </w:t>
      </w:r>
      <w:r w:rsidRPr="00462928">
        <w:rPr>
          <w:rFonts w:cs="Times New Roman"/>
          <w:sz w:val="20"/>
          <w:szCs w:val="20"/>
        </w:rPr>
        <w:t>https://www.bundeswahlleiter.de/dam/jcr/6eecd25b-5863-4333-a3f1-e5bc0dc9b64a/btw21_schaubild_fristen_termine_briefwahl.png</w:t>
      </w:r>
      <w:r w:rsidR="00FA3578">
        <w:rPr>
          <w:rFonts w:cs="Times New Roman"/>
          <w:sz w:val="20"/>
          <w:szCs w:val="20"/>
        </w:rPr>
        <w:t xml:space="preserve"> </w:t>
      </w:r>
    </w:p>
    <w:p w14:paraId="6E815DBC" w14:textId="3D148A0B" w:rsidR="001B2C72" w:rsidRPr="009B3A96" w:rsidRDefault="001B2C72" w:rsidP="006D588F"/>
    <w:sectPr w:rsidR="001B2C72" w:rsidRPr="009B3A96">
      <w:headerReference w:type="default" r:id="rId26"/>
      <w:footerReference w:type="default" r:id="rId27"/>
      <w:pgSz w:w="11906" w:h="16838"/>
      <w:pgMar w:top="1417" w:right="1417" w:bottom="1134" w:left="1417"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38" w:author="Stefan Haußner" w:date="2022-02-02T21:14:00Z" w:initials="SH">
    <w:p w14:paraId="73305185" w14:textId="3521E3D6" w:rsidR="009B5D72" w:rsidRDefault="009B5D72">
      <w:pPr>
        <w:pStyle w:val="CommentText"/>
      </w:pPr>
      <w:r>
        <w:rPr>
          <w:rStyle w:val="CommentReference"/>
        </w:rPr>
        <w:annotationRef/>
      </w:r>
      <w:r>
        <w:t>Finde ich auch nicht, du hast aber den besseren Überblick, bzgl. Abkürzungen oder so (DPA?)</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3305185"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A5729B" w16cex:dateUtc="2022-02-02T20:1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3305185" w16cid:durableId="25A5729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947CD16" w14:textId="77777777" w:rsidR="009B6E96" w:rsidRDefault="009B6E96" w:rsidP="008473F3">
      <w:pPr>
        <w:spacing w:after="0" w:line="240" w:lineRule="auto"/>
      </w:pPr>
      <w:r>
        <w:separator/>
      </w:r>
    </w:p>
  </w:endnote>
  <w:endnote w:type="continuationSeparator" w:id="0">
    <w:p w14:paraId="63AE89A5" w14:textId="77777777" w:rsidR="009B6E96" w:rsidRDefault="009B6E96" w:rsidP="008473F3">
      <w:pPr>
        <w:spacing w:after="0" w:line="240" w:lineRule="auto"/>
      </w:pPr>
      <w:r>
        <w:continuationSeparator/>
      </w:r>
    </w:p>
  </w:endnote>
  <w:endnote w:type="continuationNotice" w:id="1">
    <w:p w14:paraId="6480C36B" w14:textId="77777777" w:rsidR="009B6E96" w:rsidRDefault="009B6E96">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78325194"/>
      <w:docPartObj>
        <w:docPartGallery w:val="Page Numbers (Bottom of Page)"/>
        <w:docPartUnique/>
      </w:docPartObj>
    </w:sdtPr>
    <w:sdtEndPr/>
    <w:sdtContent>
      <w:p w14:paraId="03774087" w14:textId="4301E0C2" w:rsidR="008473F3" w:rsidRDefault="008473F3">
        <w:pPr>
          <w:pStyle w:val="Footer"/>
          <w:jc w:val="right"/>
        </w:pPr>
        <w:r>
          <w:fldChar w:fldCharType="begin"/>
        </w:r>
        <w:r>
          <w:instrText>PAGE   \* MERGEFORMAT</w:instrText>
        </w:r>
        <w:r>
          <w:fldChar w:fldCharType="separate"/>
        </w:r>
        <w:r w:rsidR="00C84E45">
          <w:rPr>
            <w:noProof/>
          </w:rPr>
          <w:t>16</w:t>
        </w:r>
        <w:r>
          <w:fldChar w:fldCharType="end"/>
        </w:r>
      </w:p>
    </w:sdtContent>
  </w:sdt>
  <w:p w14:paraId="10F31EA3" w14:textId="77777777" w:rsidR="008473F3" w:rsidRDefault="008473F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920E706" w14:textId="77777777" w:rsidR="009B6E96" w:rsidRDefault="009B6E96" w:rsidP="008473F3">
      <w:pPr>
        <w:spacing w:after="0" w:line="240" w:lineRule="auto"/>
      </w:pPr>
      <w:r>
        <w:separator/>
      </w:r>
    </w:p>
  </w:footnote>
  <w:footnote w:type="continuationSeparator" w:id="0">
    <w:p w14:paraId="77DB7143" w14:textId="77777777" w:rsidR="009B6E96" w:rsidRDefault="009B6E96" w:rsidP="008473F3">
      <w:pPr>
        <w:spacing w:after="0" w:line="240" w:lineRule="auto"/>
      </w:pPr>
      <w:r>
        <w:continuationSeparator/>
      </w:r>
    </w:p>
  </w:footnote>
  <w:footnote w:type="continuationNotice" w:id="1">
    <w:p w14:paraId="4898998E" w14:textId="77777777" w:rsidR="009B6E96" w:rsidRDefault="009B6E96">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18DE91" w14:textId="0A4882D6" w:rsidR="008473F3" w:rsidRDefault="0061363E" w:rsidP="00E03D82">
    <w:pPr>
      <w:pStyle w:val="Header"/>
    </w:pPr>
    <w:r>
      <w:tab/>
    </w:r>
    <w:r>
      <w:tab/>
    </w:r>
  </w:p>
  <w:p w14:paraId="3F1F5F9B" w14:textId="77777777" w:rsidR="004E6776" w:rsidRPr="00E03D82" w:rsidRDefault="004E6776" w:rsidP="00E03D8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multilevel"/>
    <w:tmpl w:val="00000001"/>
    <w:lvl w:ilvl="0">
      <w:start w:val="1"/>
      <w:numFmt w:val="decimal"/>
      <w:lvlText w:val="%1."/>
      <w:lvlJc w:val="left"/>
      <w:pPr>
        <w:tabs>
          <w:tab w:val="num" w:pos="850"/>
        </w:tabs>
        <w:ind w:left="850" w:hanging="850"/>
      </w:pPr>
    </w:lvl>
    <w:lvl w:ilvl="1">
      <w:start w:val="1"/>
      <w:numFmt w:val="decimal"/>
      <w:lvlText w:val="%1.%2."/>
      <w:lvlJc w:val="left"/>
      <w:pPr>
        <w:tabs>
          <w:tab w:val="num" w:pos="850"/>
        </w:tabs>
        <w:ind w:left="850" w:hanging="850"/>
      </w:pPr>
    </w:lvl>
    <w:lvl w:ilvl="2">
      <w:start w:val="1"/>
      <w:numFmt w:val="decimal"/>
      <w:lvlText w:val="%1.%2.%3."/>
      <w:lvlJc w:val="left"/>
      <w:pPr>
        <w:tabs>
          <w:tab w:val="num" w:pos="850"/>
        </w:tabs>
        <w:ind w:left="850" w:hanging="850"/>
      </w:pPr>
    </w:lvl>
    <w:lvl w:ilvl="3">
      <w:start w:val="1"/>
      <w:numFmt w:val="decimal"/>
      <w:lvlText w:val="%1.%2.%3.%4."/>
      <w:lvlJc w:val="left"/>
      <w:pPr>
        <w:tabs>
          <w:tab w:val="num" w:pos="850"/>
        </w:tabs>
        <w:ind w:left="850" w:hanging="850"/>
      </w:pPr>
    </w:lvl>
    <w:lvl w:ilvl="4">
      <w:start w:val="1"/>
      <w:numFmt w:val="decimal"/>
      <w:lvlText w:val="%1.%2.%3.%4.%5."/>
      <w:lvlJc w:val="left"/>
      <w:pPr>
        <w:tabs>
          <w:tab w:val="num" w:pos="850"/>
        </w:tabs>
        <w:ind w:left="850" w:hanging="850"/>
      </w:pPr>
    </w:lvl>
    <w:lvl w:ilvl="5">
      <w:start w:val="1"/>
      <w:numFmt w:val="decimal"/>
      <w:lvlText w:val="%1.%2.%3.%4.%5.%6."/>
      <w:lvlJc w:val="left"/>
      <w:pPr>
        <w:tabs>
          <w:tab w:val="num" w:pos="850"/>
        </w:tabs>
        <w:ind w:left="850" w:hanging="850"/>
      </w:pPr>
    </w:lvl>
    <w:lvl w:ilvl="6">
      <w:start w:val="1"/>
      <w:numFmt w:val="decimal"/>
      <w:lvlText w:val="%1.%2.%3.%4.%5.%6.%7."/>
      <w:lvlJc w:val="left"/>
      <w:pPr>
        <w:tabs>
          <w:tab w:val="num" w:pos="850"/>
        </w:tabs>
        <w:ind w:left="850" w:hanging="850"/>
      </w:pPr>
    </w:lvl>
    <w:lvl w:ilvl="7">
      <w:start w:val="1"/>
      <w:numFmt w:val="decimal"/>
      <w:lvlText w:val="%1.%2.%3.%4.%5.%6.%7.%8."/>
      <w:lvlJc w:val="left"/>
      <w:pPr>
        <w:tabs>
          <w:tab w:val="num" w:pos="850"/>
        </w:tabs>
        <w:ind w:left="850" w:hanging="850"/>
      </w:pPr>
    </w:lvl>
    <w:lvl w:ilvl="8">
      <w:start w:val="1"/>
      <w:numFmt w:val="decimal"/>
      <w:lvlText w:val="%1.%2.%3.%4.%5.%6.%7.%8.%9."/>
      <w:lvlJc w:val="left"/>
      <w:pPr>
        <w:tabs>
          <w:tab w:val="num" w:pos="850"/>
        </w:tabs>
        <w:ind w:left="850" w:hanging="850"/>
      </w:pPr>
    </w:lvl>
  </w:abstractNum>
  <w:abstractNum w:abstractNumId="1" w15:restartNumberingAfterBreak="0">
    <w:nsid w:val="06397AB0"/>
    <w:multiLevelType w:val="hybridMultilevel"/>
    <w:tmpl w:val="F11C6F4E"/>
    <w:lvl w:ilvl="0" w:tplc="C86ECD92">
      <w:start w:val="4"/>
      <w:numFmt w:val="bullet"/>
      <w:lvlText w:val="-"/>
      <w:lvlJc w:val="left"/>
      <w:pPr>
        <w:ind w:left="720" w:hanging="360"/>
      </w:pPr>
      <w:rPr>
        <w:rFonts w:ascii="Times New Roman" w:eastAsiaTheme="minorHAnsi"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0B3C1F88"/>
    <w:multiLevelType w:val="hybridMultilevel"/>
    <w:tmpl w:val="D316B41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F7E0E96"/>
    <w:multiLevelType w:val="hybridMultilevel"/>
    <w:tmpl w:val="94F4F8E0"/>
    <w:lvl w:ilvl="0" w:tplc="0C3823CC">
      <w:numFmt w:val="bullet"/>
      <w:lvlText w:val="-"/>
      <w:lvlJc w:val="left"/>
      <w:pPr>
        <w:ind w:left="720" w:hanging="360"/>
      </w:pPr>
      <w:rPr>
        <w:rFonts w:ascii="Times New Roman" w:eastAsiaTheme="minorHAnsi"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13391FBA"/>
    <w:multiLevelType w:val="hybridMultilevel"/>
    <w:tmpl w:val="6C161BA4"/>
    <w:lvl w:ilvl="0" w:tplc="9F2AA690">
      <w:numFmt w:val="bullet"/>
      <w:lvlText w:val="-"/>
      <w:lvlJc w:val="left"/>
      <w:pPr>
        <w:ind w:left="720" w:hanging="360"/>
      </w:pPr>
      <w:rPr>
        <w:rFonts w:ascii="Times New Roman" w:eastAsiaTheme="minorHAnsi" w:hAnsi="Times New Roman" w:cs="Times New Roman"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249F2B49"/>
    <w:multiLevelType w:val="hybridMultilevel"/>
    <w:tmpl w:val="9CA8767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2CF61C72"/>
    <w:multiLevelType w:val="multilevel"/>
    <w:tmpl w:val="0809001D"/>
    <w:styleLink w:val="CurrentList1"/>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 w15:restartNumberingAfterBreak="0">
    <w:nsid w:val="2D541F60"/>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2E565C82"/>
    <w:multiLevelType w:val="hybridMultilevel"/>
    <w:tmpl w:val="9CA8767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2E941DF0"/>
    <w:multiLevelType w:val="hybridMultilevel"/>
    <w:tmpl w:val="2C4255F6"/>
    <w:lvl w:ilvl="0" w:tplc="A8DEE19E">
      <w:start w:val="2"/>
      <w:numFmt w:val="bullet"/>
      <w:lvlText w:val="-"/>
      <w:lvlJc w:val="left"/>
      <w:pPr>
        <w:ind w:left="720" w:hanging="360"/>
      </w:pPr>
      <w:rPr>
        <w:rFonts w:ascii="Times New Roman" w:eastAsiaTheme="minorHAnsi" w:hAnsi="Times New Roman" w:cs="Times New Roman" w:hint="default"/>
        <w:i w:val="0"/>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2C57AA0"/>
    <w:multiLevelType w:val="multilevel"/>
    <w:tmpl w:val="0407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37532D2B"/>
    <w:multiLevelType w:val="hybridMultilevel"/>
    <w:tmpl w:val="286877A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3BCC3F95"/>
    <w:multiLevelType w:val="hybridMultilevel"/>
    <w:tmpl w:val="02DA9E1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3F2B1F92"/>
    <w:multiLevelType w:val="multilevel"/>
    <w:tmpl w:val="8B2470C4"/>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446B005E"/>
    <w:multiLevelType w:val="hybridMultilevel"/>
    <w:tmpl w:val="9CA87672"/>
    <w:lvl w:ilvl="0" w:tplc="0407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45BA4012"/>
    <w:multiLevelType w:val="multilevel"/>
    <w:tmpl w:val="967C8D4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47DB5637"/>
    <w:multiLevelType w:val="hybridMultilevel"/>
    <w:tmpl w:val="935C993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4C5E7C09"/>
    <w:multiLevelType w:val="hybridMultilevel"/>
    <w:tmpl w:val="9CA8767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4DC67C4B"/>
    <w:multiLevelType w:val="hybridMultilevel"/>
    <w:tmpl w:val="70501B8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50D71961"/>
    <w:multiLevelType w:val="hybridMultilevel"/>
    <w:tmpl w:val="AAA0606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56A54C96"/>
    <w:multiLevelType w:val="hybridMultilevel"/>
    <w:tmpl w:val="B12A1D7C"/>
    <w:lvl w:ilvl="0" w:tplc="08090001">
      <w:start w:val="1"/>
      <w:numFmt w:val="bullet"/>
      <w:lvlText w:val=""/>
      <w:lvlJc w:val="left"/>
      <w:pPr>
        <w:ind w:left="775" w:hanging="360"/>
      </w:pPr>
      <w:rPr>
        <w:rFonts w:ascii="Symbol" w:hAnsi="Symbol" w:hint="default"/>
      </w:rPr>
    </w:lvl>
    <w:lvl w:ilvl="1" w:tplc="08090003" w:tentative="1">
      <w:start w:val="1"/>
      <w:numFmt w:val="bullet"/>
      <w:lvlText w:val="o"/>
      <w:lvlJc w:val="left"/>
      <w:pPr>
        <w:ind w:left="1495" w:hanging="360"/>
      </w:pPr>
      <w:rPr>
        <w:rFonts w:ascii="Courier New" w:hAnsi="Courier New" w:hint="default"/>
      </w:rPr>
    </w:lvl>
    <w:lvl w:ilvl="2" w:tplc="08090005" w:tentative="1">
      <w:start w:val="1"/>
      <w:numFmt w:val="bullet"/>
      <w:lvlText w:val=""/>
      <w:lvlJc w:val="left"/>
      <w:pPr>
        <w:ind w:left="2215" w:hanging="360"/>
      </w:pPr>
      <w:rPr>
        <w:rFonts w:ascii="Wingdings" w:hAnsi="Wingdings" w:hint="default"/>
      </w:rPr>
    </w:lvl>
    <w:lvl w:ilvl="3" w:tplc="08090001" w:tentative="1">
      <w:start w:val="1"/>
      <w:numFmt w:val="bullet"/>
      <w:lvlText w:val=""/>
      <w:lvlJc w:val="left"/>
      <w:pPr>
        <w:ind w:left="2935" w:hanging="360"/>
      </w:pPr>
      <w:rPr>
        <w:rFonts w:ascii="Symbol" w:hAnsi="Symbol" w:hint="default"/>
      </w:rPr>
    </w:lvl>
    <w:lvl w:ilvl="4" w:tplc="08090003" w:tentative="1">
      <w:start w:val="1"/>
      <w:numFmt w:val="bullet"/>
      <w:lvlText w:val="o"/>
      <w:lvlJc w:val="left"/>
      <w:pPr>
        <w:ind w:left="3655" w:hanging="360"/>
      </w:pPr>
      <w:rPr>
        <w:rFonts w:ascii="Courier New" w:hAnsi="Courier New" w:hint="default"/>
      </w:rPr>
    </w:lvl>
    <w:lvl w:ilvl="5" w:tplc="08090005" w:tentative="1">
      <w:start w:val="1"/>
      <w:numFmt w:val="bullet"/>
      <w:lvlText w:val=""/>
      <w:lvlJc w:val="left"/>
      <w:pPr>
        <w:ind w:left="4375" w:hanging="360"/>
      </w:pPr>
      <w:rPr>
        <w:rFonts w:ascii="Wingdings" w:hAnsi="Wingdings" w:hint="default"/>
      </w:rPr>
    </w:lvl>
    <w:lvl w:ilvl="6" w:tplc="08090001" w:tentative="1">
      <w:start w:val="1"/>
      <w:numFmt w:val="bullet"/>
      <w:lvlText w:val=""/>
      <w:lvlJc w:val="left"/>
      <w:pPr>
        <w:ind w:left="5095" w:hanging="360"/>
      </w:pPr>
      <w:rPr>
        <w:rFonts w:ascii="Symbol" w:hAnsi="Symbol" w:hint="default"/>
      </w:rPr>
    </w:lvl>
    <w:lvl w:ilvl="7" w:tplc="08090003" w:tentative="1">
      <w:start w:val="1"/>
      <w:numFmt w:val="bullet"/>
      <w:lvlText w:val="o"/>
      <w:lvlJc w:val="left"/>
      <w:pPr>
        <w:ind w:left="5815" w:hanging="360"/>
      </w:pPr>
      <w:rPr>
        <w:rFonts w:ascii="Courier New" w:hAnsi="Courier New" w:hint="default"/>
      </w:rPr>
    </w:lvl>
    <w:lvl w:ilvl="8" w:tplc="08090005" w:tentative="1">
      <w:start w:val="1"/>
      <w:numFmt w:val="bullet"/>
      <w:lvlText w:val=""/>
      <w:lvlJc w:val="left"/>
      <w:pPr>
        <w:ind w:left="6535" w:hanging="360"/>
      </w:pPr>
      <w:rPr>
        <w:rFonts w:ascii="Wingdings" w:hAnsi="Wingdings" w:hint="default"/>
      </w:rPr>
    </w:lvl>
  </w:abstractNum>
  <w:abstractNum w:abstractNumId="21" w15:restartNumberingAfterBreak="0">
    <w:nsid w:val="589B0611"/>
    <w:multiLevelType w:val="hybridMultilevel"/>
    <w:tmpl w:val="F94C86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5BD253A4"/>
    <w:multiLevelType w:val="hybridMultilevel"/>
    <w:tmpl w:val="30B85810"/>
    <w:lvl w:ilvl="0" w:tplc="9440E8E4">
      <w:start w:val="4"/>
      <w:numFmt w:val="bullet"/>
      <w:lvlText w:val="-"/>
      <w:lvlJc w:val="left"/>
      <w:pPr>
        <w:ind w:left="720" w:hanging="360"/>
      </w:pPr>
      <w:rPr>
        <w:rFonts w:ascii="Times New Roman" w:eastAsiaTheme="minorHAnsi"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15:restartNumberingAfterBreak="0">
    <w:nsid w:val="68431915"/>
    <w:multiLevelType w:val="hybridMultilevel"/>
    <w:tmpl w:val="F76EFA88"/>
    <w:lvl w:ilvl="0" w:tplc="6FBC1286">
      <w:start w:val="1"/>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72B67CB3"/>
    <w:multiLevelType w:val="hybridMultilevel"/>
    <w:tmpl w:val="69149C4C"/>
    <w:lvl w:ilvl="0" w:tplc="B65A3C8A">
      <w:numFmt w:val="bullet"/>
      <w:lvlText w:val="-"/>
      <w:lvlJc w:val="left"/>
      <w:pPr>
        <w:ind w:left="720" w:hanging="360"/>
      </w:pPr>
      <w:rPr>
        <w:rFonts w:ascii="Cambria" w:eastAsia="Times New Roman"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15:restartNumberingAfterBreak="0">
    <w:nsid w:val="76F02749"/>
    <w:multiLevelType w:val="multilevel"/>
    <w:tmpl w:val="62F2335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15:restartNumberingAfterBreak="0">
    <w:nsid w:val="7AC51976"/>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7D324753"/>
    <w:multiLevelType w:val="multilevel"/>
    <w:tmpl w:val="C6706FC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7E387272"/>
    <w:multiLevelType w:val="hybridMultilevel"/>
    <w:tmpl w:val="F3F8FBC6"/>
    <w:lvl w:ilvl="0" w:tplc="C58AD4C4">
      <w:start w:val="1"/>
      <w:numFmt w:val="decimal"/>
      <w:lvlText w:val="%1."/>
      <w:lvlJc w:val="left"/>
      <w:pPr>
        <w:ind w:left="1080" w:hanging="360"/>
      </w:pPr>
      <w:rPr>
        <w:rFonts w:hint="default"/>
      </w:rPr>
    </w:lvl>
    <w:lvl w:ilvl="1" w:tplc="04070019" w:tentative="1">
      <w:start w:val="1"/>
      <w:numFmt w:val="lowerLetter"/>
      <w:lvlText w:val="%2."/>
      <w:lvlJc w:val="left"/>
      <w:pPr>
        <w:ind w:left="1800" w:hanging="360"/>
      </w:pPr>
    </w:lvl>
    <w:lvl w:ilvl="2" w:tplc="0407001B" w:tentative="1">
      <w:start w:val="1"/>
      <w:numFmt w:val="lowerRoman"/>
      <w:lvlText w:val="%3."/>
      <w:lvlJc w:val="right"/>
      <w:pPr>
        <w:ind w:left="2520" w:hanging="180"/>
      </w:pPr>
    </w:lvl>
    <w:lvl w:ilvl="3" w:tplc="0407000F" w:tentative="1">
      <w:start w:val="1"/>
      <w:numFmt w:val="decimal"/>
      <w:lvlText w:val="%4."/>
      <w:lvlJc w:val="left"/>
      <w:pPr>
        <w:ind w:left="3240" w:hanging="360"/>
      </w:pPr>
    </w:lvl>
    <w:lvl w:ilvl="4" w:tplc="04070019" w:tentative="1">
      <w:start w:val="1"/>
      <w:numFmt w:val="lowerLetter"/>
      <w:lvlText w:val="%5."/>
      <w:lvlJc w:val="left"/>
      <w:pPr>
        <w:ind w:left="3960" w:hanging="360"/>
      </w:pPr>
    </w:lvl>
    <w:lvl w:ilvl="5" w:tplc="0407001B" w:tentative="1">
      <w:start w:val="1"/>
      <w:numFmt w:val="lowerRoman"/>
      <w:lvlText w:val="%6."/>
      <w:lvlJc w:val="right"/>
      <w:pPr>
        <w:ind w:left="4680" w:hanging="180"/>
      </w:pPr>
    </w:lvl>
    <w:lvl w:ilvl="6" w:tplc="0407000F" w:tentative="1">
      <w:start w:val="1"/>
      <w:numFmt w:val="decimal"/>
      <w:lvlText w:val="%7."/>
      <w:lvlJc w:val="left"/>
      <w:pPr>
        <w:ind w:left="5400" w:hanging="360"/>
      </w:pPr>
    </w:lvl>
    <w:lvl w:ilvl="7" w:tplc="04070019" w:tentative="1">
      <w:start w:val="1"/>
      <w:numFmt w:val="lowerLetter"/>
      <w:lvlText w:val="%8."/>
      <w:lvlJc w:val="left"/>
      <w:pPr>
        <w:ind w:left="6120" w:hanging="360"/>
      </w:pPr>
    </w:lvl>
    <w:lvl w:ilvl="8" w:tplc="0407001B" w:tentative="1">
      <w:start w:val="1"/>
      <w:numFmt w:val="lowerRoman"/>
      <w:lvlText w:val="%9."/>
      <w:lvlJc w:val="right"/>
      <w:pPr>
        <w:ind w:left="6840" w:hanging="180"/>
      </w:pPr>
    </w:lvl>
  </w:abstractNum>
  <w:num w:numId="1">
    <w:abstractNumId w:val="12"/>
  </w:num>
  <w:num w:numId="2">
    <w:abstractNumId w:val="18"/>
  </w:num>
  <w:num w:numId="3">
    <w:abstractNumId w:val="11"/>
  </w:num>
  <w:num w:numId="4">
    <w:abstractNumId w:val="19"/>
  </w:num>
  <w:num w:numId="5">
    <w:abstractNumId w:val="0"/>
  </w:num>
  <w:num w:numId="6">
    <w:abstractNumId w:val="7"/>
  </w:num>
  <w:num w:numId="7">
    <w:abstractNumId w:val="24"/>
  </w:num>
  <w:num w:numId="8">
    <w:abstractNumId w:val="28"/>
  </w:num>
  <w:num w:numId="9">
    <w:abstractNumId w:val="21"/>
  </w:num>
  <w:num w:numId="10">
    <w:abstractNumId w:val="26"/>
  </w:num>
  <w:num w:numId="11">
    <w:abstractNumId w:val="4"/>
  </w:num>
  <w:num w:numId="12">
    <w:abstractNumId w:val="26"/>
  </w:num>
  <w:num w:numId="13">
    <w:abstractNumId w:val="26"/>
  </w:num>
  <w:num w:numId="14">
    <w:abstractNumId w:val="26"/>
  </w:num>
  <w:num w:numId="15">
    <w:abstractNumId w:val="26"/>
  </w:num>
  <w:num w:numId="16">
    <w:abstractNumId w:val="3"/>
  </w:num>
  <w:num w:numId="17">
    <w:abstractNumId w:val="22"/>
  </w:num>
  <w:num w:numId="18">
    <w:abstractNumId w:val="1"/>
  </w:num>
  <w:num w:numId="19">
    <w:abstractNumId w:val="26"/>
  </w:num>
  <w:num w:numId="20">
    <w:abstractNumId w:val="9"/>
  </w:num>
  <w:num w:numId="21">
    <w:abstractNumId w:val="2"/>
  </w:num>
  <w:num w:numId="22">
    <w:abstractNumId w:val="26"/>
    <w:lvlOverride w:ilvl="0">
      <w:startOverride w:val="1"/>
    </w:lvlOverride>
  </w:num>
  <w:num w:numId="23">
    <w:abstractNumId w:val="15"/>
  </w:num>
  <w:num w:numId="24">
    <w:abstractNumId w:val="6"/>
  </w:num>
  <w:num w:numId="25">
    <w:abstractNumId w:val="20"/>
  </w:num>
  <w:num w:numId="26">
    <w:abstractNumId w:val="10"/>
  </w:num>
  <w:num w:numId="27">
    <w:abstractNumId w:val="27"/>
  </w:num>
  <w:num w:numId="28">
    <w:abstractNumId w:val="25"/>
  </w:num>
  <w:num w:numId="29">
    <w:abstractNumId w:val="16"/>
  </w:num>
  <w:num w:numId="30">
    <w:abstractNumId w:val="13"/>
  </w:num>
  <w:num w:numId="31">
    <w:abstractNumId w:val="14"/>
  </w:num>
  <w:num w:numId="32">
    <w:abstractNumId w:val="23"/>
  </w:num>
  <w:num w:numId="33">
    <w:abstractNumId w:val="8"/>
  </w:num>
  <w:num w:numId="34">
    <w:abstractNumId w:val="5"/>
  </w:num>
  <w:num w:numId="35">
    <w:abstractNumId w:val="1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Stefan Haußner">
    <w15:presenceInfo w15:providerId="None" w15:userId="Stefan Haußn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3"/>
  <w:hideSpellingErrors/>
  <w:hideGrammaticalErrors/>
  <w:trackRevisions/>
  <w:defaultTabStop w:val="708"/>
  <w:autoHyphenation/>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55B89"/>
    <w:rsid w:val="00003750"/>
    <w:rsid w:val="00007AB0"/>
    <w:rsid w:val="000106C2"/>
    <w:rsid w:val="00014AAE"/>
    <w:rsid w:val="00015CCB"/>
    <w:rsid w:val="00015F53"/>
    <w:rsid w:val="000236A8"/>
    <w:rsid w:val="00031288"/>
    <w:rsid w:val="000323DA"/>
    <w:rsid w:val="000324A4"/>
    <w:rsid w:val="00034E61"/>
    <w:rsid w:val="00037275"/>
    <w:rsid w:val="00037C7D"/>
    <w:rsid w:val="000415F3"/>
    <w:rsid w:val="00044CEA"/>
    <w:rsid w:val="00044FCA"/>
    <w:rsid w:val="00050B75"/>
    <w:rsid w:val="00052174"/>
    <w:rsid w:val="000523D3"/>
    <w:rsid w:val="00057AD9"/>
    <w:rsid w:val="00060F8A"/>
    <w:rsid w:val="00064616"/>
    <w:rsid w:val="00065A1C"/>
    <w:rsid w:val="00073CAA"/>
    <w:rsid w:val="00074161"/>
    <w:rsid w:val="00074C00"/>
    <w:rsid w:val="00075051"/>
    <w:rsid w:val="000771DE"/>
    <w:rsid w:val="00082C02"/>
    <w:rsid w:val="0009176C"/>
    <w:rsid w:val="00092B08"/>
    <w:rsid w:val="000967AC"/>
    <w:rsid w:val="00096E00"/>
    <w:rsid w:val="000A3980"/>
    <w:rsid w:val="000A59FA"/>
    <w:rsid w:val="000A6D2A"/>
    <w:rsid w:val="000B44D1"/>
    <w:rsid w:val="000C0590"/>
    <w:rsid w:val="000C41AF"/>
    <w:rsid w:val="000C4F1C"/>
    <w:rsid w:val="000C6A13"/>
    <w:rsid w:val="000C7D54"/>
    <w:rsid w:val="000D4BFE"/>
    <w:rsid w:val="000D6BE4"/>
    <w:rsid w:val="000E1CE3"/>
    <w:rsid w:val="000E361E"/>
    <w:rsid w:val="000E45F4"/>
    <w:rsid w:val="000F212C"/>
    <w:rsid w:val="000F3374"/>
    <w:rsid w:val="000F4D26"/>
    <w:rsid w:val="0010522F"/>
    <w:rsid w:val="0012320A"/>
    <w:rsid w:val="001276C7"/>
    <w:rsid w:val="001311C2"/>
    <w:rsid w:val="0014069D"/>
    <w:rsid w:val="00142B79"/>
    <w:rsid w:val="001515E7"/>
    <w:rsid w:val="001626B4"/>
    <w:rsid w:val="001650A4"/>
    <w:rsid w:val="00167759"/>
    <w:rsid w:val="00172243"/>
    <w:rsid w:val="00175545"/>
    <w:rsid w:val="001813B5"/>
    <w:rsid w:val="00181BE0"/>
    <w:rsid w:val="00183186"/>
    <w:rsid w:val="00183D8D"/>
    <w:rsid w:val="00185BA7"/>
    <w:rsid w:val="00187A8C"/>
    <w:rsid w:val="001924A8"/>
    <w:rsid w:val="00195946"/>
    <w:rsid w:val="001A34FC"/>
    <w:rsid w:val="001B2C72"/>
    <w:rsid w:val="001B3E5E"/>
    <w:rsid w:val="001B477E"/>
    <w:rsid w:val="001B52B7"/>
    <w:rsid w:val="001D078D"/>
    <w:rsid w:val="001D16A7"/>
    <w:rsid w:val="001E290B"/>
    <w:rsid w:val="001E3734"/>
    <w:rsid w:val="001E638D"/>
    <w:rsid w:val="001F34F3"/>
    <w:rsid w:val="001F48D4"/>
    <w:rsid w:val="001F5141"/>
    <w:rsid w:val="001F7160"/>
    <w:rsid w:val="00203132"/>
    <w:rsid w:val="00210BA8"/>
    <w:rsid w:val="002126C6"/>
    <w:rsid w:val="0021353C"/>
    <w:rsid w:val="0022092C"/>
    <w:rsid w:val="00222875"/>
    <w:rsid w:val="0022299E"/>
    <w:rsid w:val="00226F90"/>
    <w:rsid w:val="00230392"/>
    <w:rsid w:val="00230EC8"/>
    <w:rsid w:val="0023364F"/>
    <w:rsid w:val="0024039B"/>
    <w:rsid w:val="00240547"/>
    <w:rsid w:val="00242681"/>
    <w:rsid w:val="00247159"/>
    <w:rsid w:val="00251EAD"/>
    <w:rsid w:val="00260967"/>
    <w:rsid w:val="00260EB8"/>
    <w:rsid w:val="00261801"/>
    <w:rsid w:val="002625C6"/>
    <w:rsid w:val="002658FE"/>
    <w:rsid w:val="00274B15"/>
    <w:rsid w:val="00282573"/>
    <w:rsid w:val="002874C0"/>
    <w:rsid w:val="002968AB"/>
    <w:rsid w:val="002A0552"/>
    <w:rsid w:val="002A427E"/>
    <w:rsid w:val="002A6F5E"/>
    <w:rsid w:val="002A7700"/>
    <w:rsid w:val="002B088F"/>
    <w:rsid w:val="002B41A6"/>
    <w:rsid w:val="002B48B6"/>
    <w:rsid w:val="002B6539"/>
    <w:rsid w:val="002C29DA"/>
    <w:rsid w:val="002C3DEC"/>
    <w:rsid w:val="002C522A"/>
    <w:rsid w:val="002C7B09"/>
    <w:rsid w:val="002D183A"/>
    <w:rsid w:val="002D52F6"/>
    <w:rsid w:val="002D709B"/>
    <w:rsid w:val="002D7D3A"/>
    <w:rsid w:val="002E25EB"/>
    <w:rsid w:val="002E3F90"/>
    <w:rsid w:val="002E5C97"/>
    <w:rsid w:val="002F169A"/>
    <w:rsid w:val="002F1F93"/>
    <w:rsid w:val="002F5592"/>
    <w:rsid w:val="002F5CA1"/>
    <w:rsid w:val="002F7617"/>
    <w:rsid w:val="00304C0A"/>
    <w:rsid w:val="00306248"/>
    <w:rsid w:val="003105BE"/>
    <w:rsid w:val="0031300B"/>
    <w:rsid w:val="0031441C"/>
    <w:rsid w:val="00314C86"/>
    <w:rsid w:val="00316648"/>
    <w:rsid w:val="00327067"/>
    <w:rsid w:val="00331DF0"/>
    <w:rsid w:val="0033574E"/>
    <w:rsid w:val="0034034E"/>
    <w:rsid w:val="00341ABA"/>
    <w:rsid w:val="00345F24"/>
    <w:rsid w:val="00355B89"/>
    <w:rsid w:val="003700BD"/>
    <w:rsid w:val="00371F27"/>
    <w:rsid w:val="00375126"/>
    <w:rsid w:val="0038030E"/>
    <w:rsid w:val="00381FF1"/>
    <w:rsid w:val="00383048"/>
    <w:rsid w:val="00386B4A"/>
    <w:rsid w:val="00387C89"/>
    <w:rsid w:val="0039676E"/>
    <w:rsid w:val="00397E42"/>
    <w:rsid w:val="003A021F"/>
    <w:rsid w:val="003A2A28"/>
    <w:rsid w:val="003A5B2C"/>
    <w:rsid w:val="003B071F"/>
    <w:rsid w:val="003B20D3"/>
    <w:rsid w:val="003B3791"/>
    <w:rsid w:val="003C0175"/>
    <w:rsid w:val="003C0358"/>
    <w:rsid w:val="003C323E"/>
    <w:rsid w:val="003D29AA"/>
    <w:rsid w:val="003E0201"/>
    <w:rsid w:val="003E3F95"/>
    <w:rsid w:val="003E48D0"/>
    <w:rsid w:val="003E530C"/>
    <w:rsid w:val="003E68A6"/>
    <w:rsid w:val="003E7074"/>
    <w:rsid w:val="003E7102"/>
    <w:rsid w:val="003F3225"/>
    <w:rsid w:val="003F5895"/>
    <w:rsid w:val="003F700C"/>
    <w:rsid w:val="00400146"/>
    <w:rsid w:val="0040127D"/>
    <w:rsid w:val="00405182"/>
    <w:rsid w:val="0040671F"/>
    <w:rsid w:val="00406D9D"/>
    <w:rsid w:val="0041117A"/>
    <w:rsid w:val="0042230B"/>
    <w:rsid w:val="00423B93"/>
    <w:rsid w:val="00426A2D"/>
    <w:rsid w:val="00427F46"/>
    <w:rsid w:val="0043147A"/>
    <w:rsid w:val="004322DC"/>
    <w:rsid w:val="004408A9"/>
    <w:rsid w:val="004429A3"/>
    <w:rsid w:val="00443869"/>
    <w:rsid w:val="00446E5D"/>
    <w:rsid w:val="0045105D"/>
    <w:rsid w:val="004536C2"/>
    <w:rsid w:val="00460A7A"/>
    <w:rsid w:val="00460E71"/>
    <w:rsid w:val="00462928"/>
    <w:rsid w:val="00463938"/>
    <w:rsid w:val="00487507"/>
    <w:rsid w:val="00487568"/>
    <w:rsid w:val="00487FA2"/>
    <w:rsid w:val="00494813"/>
    <w:rsid w:val="004A2D8C"/>
    <w:rsid w:val="004A4690"/>
    <w:rsid w:val="004A62E7"/>
    <w:rsid w:val="004A72FE"/>
    <w:rsid w:val="004B3ADF"/>
    <w:rsid w:val="004B6CC3"/>
    <w:rsid w:val="004C1734"/>
    <w:rsid w:val="004C3C1E"/>
    <w:rsid w:val="004D03E8"/>
    <w:rsid w:val="004D1E6F"/>
    <w:rsid w:val="004D3B1B"/>
    <w:rsid w:val="004D59DA"/>
    <w:rsid w:val="004E1346"/>
    <w:rsid w:val="004E1459"/>
    <w:rsid w:val="004E6776"/>
    <w:rsid w:val="004F4B0D"/>
    <w:rsid w:val="004F6820"/>
    <w:rsid w:val="004F6957"/>
    <w:rsid w:val="004F6985"/>
    <w:rsid w:val="00502CE3"/>
    <w:rsid w:val="00511968"/>
    <w:rsid w:val="00511C79"/>
    <w:rsid w:val="005129B5"/>
    <w:rsid w:val="005201A8"/>
    <w:rsid w:val="00521520"/>
    <w:rsid w:val="0052397D"/>
    <w:rsid w:val="00525942"/>
    <w:rsid w:val="00532224"/>
    <w:rsid w:val="00534FE4"/>
    <w:rsid w:val="00540EF9"/>
    <w:rsid w:val="00543C8E"/>
    <w:rsid w:val="00552363"/>
    <w:rsid w:val="00553140"/>
    <w:rsid w:val="00556C77"/>
    <w:rsid w:val="00562B23"/>
    <w:rsid w:val="005634AF"/>
    <w:rsid w:val="00566105"/>
    <w:rsid w:val="00566E46"/>
    <w:rsid w:val="00571868"/>
    <w:rsid w:val="0057665F"/>
    <w:rsid w:val="00581492"/>
    <w:rsid w:val="00584749"/>
    <w:rsid w:val="00585A02"/>
    <w:rsid w:val="00587F3B"/>
    <w:rsid w:val="00596B85"/>
    <w:rsid w:val="005A00B7"/>
    <w:rsid w:val="005B409B"/>
    <w:rsid w:val="005C1609"/>
    <w:rsid w:val="005C2D2B"/>
    <w:rsid w:val="005C4559"/>
    <w:rsid w:val="005D1269"/>
    <w:rsid w:val="005D380F"/>
    <w:rsid w:val="005D604F"/>
    <w:rsid w:val="005F4B37"/>
    <w:rsid w:val="006114AB"/>
    <w:rsid w:val="0061363E"/>
    <w:rsid w:val="00613856"/>
    <w:rsid w:val="00615480"/>
    <w:rsid w:val="00615B6B"/>
    <w:rsid w:val="00617C2A"/>
    <w:rsid w:val="00623852"/>
    <w:rsid w:val="00624572"/>
    <w:rsid w:val="00624D68"/>
    <w:rsid w:val="00625DB6"/>
    <w:rsid w:val="00630B04"/>
    <w:rsid w:val="00652707"/>
    <w:rsid w:val="006602F2"/>
    <w:rsid w:val="006636FA"/>
    <w:rsid w:val="00667B23"/>
    <w:rsid w:val="00671998"/>
    <w:rsid w:val="006745E1"/>
    <w:rsid w:val="006800AF"/>
    <w:rsid w:val="00684D55"/>
    <w:rsid w:val="00684E44"/>
    <w:rsid w:val="00684EDC"/>
    <w:rsid w:val="006855FD"/>
    <w:rsid w:val="0068710C"/>
    <w:rsid w:val="00692015"/>
    <w:rsid w:val="00692DF6"/>
    <w:rsid w:val="006941DD"/>
    <w:rsid w:val="0069749F"/>
    <w:rsid w:val="006A1818"/>
    <w:rsid w:val="006A5ECF"/>
    <w:rsid w:val="006B1CBA"/>
    <w:rsid w:val="006B3575"/>
    <w:rsid w:val="006B4416"/>
    <w:rsid w:val="006B754A"/>
    <w:rsid w:val="006C755B"/>
    <w:rsid w:val="006D588F"/>
    <w:rsid w:val="006D61E0"/>
    <w:rsid w:val="006E4BE0"/>
    <w:rsid w:val="006F30FB"/>
    <w:rsid w:val="007041B9"/>
    <w:rsid w:val="00705A4B"/>
    <w:rsid w:val="0071646A"/>
    <w:rsid w:val="00717C20"/>
    <w:rsid w:val="00720118"/>
    <w:rsid w:val="007205D6"/>
    <w:rsid w:val="0072081E"/>
    <w:rsid w:val="00724F8E"/>
    <w:rsid w:val="00726BB5"/>
    <w:rsid w:val="007277C2"/>
    <w:rsid w:val="00727A11"/>
    <w:rsid w:val="00731710"/>
    <w:rsid w:val="007323BA"/>
    <w:rsid w:val="007341FB"/>
    <w:rsid w:val="00737127"/>
    <w:rsid w:val="007438F5"/>
    <w:rsid w:val="00744994"/>
    <w:rsid w:val="00746BA8"/>
    <w:rsid w:val="00747FD3"/>
    <w:rsid w:val="00752D14"/>
    <w:rsid w:val="007561F6"/>
    <w:rsid w:val="00763C31"/>
    <w:rsid w:val="00764CF0"/>
    <w:rsid w:val="00765C99"/>
    <w:rsid w:val="007706EB"/>
    <w:rsid w:val="007736B4"/>
    <w:rsid w:val="007769C5"/>
    <w:rsid w:val="00777D9F"/>
    <w:rsid w:val="00786CA4"/>
    <w:rsid w:val="007935FF"/>
    <w:rsid w:val="00797017"/>
    <w:rsid w:val="007A4909"/>
    <w:rsid w:val="007B6F2F"/>
    <w:rsid w:val="007B7B73"/>
    <w:rsid w:val="007C200E"/>
    <w:rsid w:val="007C3C82"/>
    <w:rsid w:val="007C4BD3"/>
    <w:rsid w:val="007D53C8"/>
    <w:rsid w:val="007D7AA6"/>
    <w:rsid w:val="007D7D50"/>
    <w:rsid w:val="007E1D98"/>
    <w:rsid w:val="007E2226"/>
    <w:rsid w:val="007E6F72"/>
    <w:rsid w:val="007F0C28"/>
    <w:rsid w:val="007F55A9"/>
    <w:rsid w:val="007F6324"/>
    <w:rsid w:val="00807E8B"/>
    <w:rsid w:val="00810B90"/>
    <w:rsid w:val="00812306"/>
    <w:rsid w:val="00816C6A"/>
    <w:rsid w:val="00817A8E"/>
    <w:rsid w:val="00820653"/>
    <w:rsid w:val="00820F50"/>
    <w:rsid w:val="00824E95"/>
    <w:rsid w:val="00827C04"/>
    <w:rsid w:val="008473F3"/>
    <w:rsid w:val="00847E13"/>
    <w:rsid w:val="00850E1F"/>
    <w:rsid w:val="00852C9F"/>
    <w:rsid w:val="00853A53"/>
    <w:rsid w:val="00856EEE"/>
    <w:rsid w:val="00861A92"/>
    <w:rsid w:val="00865F64"/>
    <w:rsid w:val="00866D46"/>
    <w:rsid w:val="00867497"/>
    <w:rsid w:val="00867730"/>
    <w:rsid w:val="00874C21"/>
    <w:rsid w:val="00875E0E"/>
    <w:rsid w:val="00884B8D"/>
    <w:rsid w:val="00884C5B"/>
    <w:rsid w:val="008851CD"/>
    <w:rsid w:val="00890F74"/>
    <w:rsid w:val="008A3731"/>
    <w:rsid w:val="008A4630"/>
    <w:rsid w:val="008A550C"/>
    <w:rsid w:val="008A6767"/>
    <w:rsid w:val="008A702E"/>
    <w:rsid w:val="008A7094"/>
    <w:rsid w:val="008A7B13"/>
    <w:rsid w:val="008B2E81"/>
    <w:rsid w:val="008B39A1"/>
    <w:rsid w:val="008B6A34"/>
    <w:rsid w:val="008B6CCC"/>
    <w:rsid w:val="008B7A45"/>
    <w:rsid w:val="008C06F3"/>
    <w:rsid w:val="008C2833"/>
    <w:rsid w:val="008D53C7"/>
    <w:rsid w:val="008D5824"/>
    <w:rsid w:val="008D603F"/>
    <w:rsid w:val="008D7153"/>
    <w:rsid w:val="008D7B23"/>
    <w:rsid w:val="008E3CB0"/>
    <w:rsid w:val="008F5243"/>
    <w:rsid w:val="00903EE3"/>
    <w:rsid w:val="00907E94"/>
    <w:rsid w:val="009109C9"/>
    <w:rsid w:val="0091293F"/>
    <w:rsid w:val="009134C0"/>
    <w:rsid w:val="00920E18"/>
    <w:rsid w:val="00924DE7"/>
    <w:rsid w:val="009266CF"/>
    <w:rsid w:val="009272BF"/>
    <w:rsid w:val="00930623"/>
    <w:rsid w:val="009320EA"/>
    <w:rsid w:val="00936CAE"/>
    <w:rsid w:val="00946C6F"/>
    <w:rsid w:val="00964663"/>
    <w:rsid w:val="00966D25"/>
    <w:rsid w:val="00973A29"/>
    <w:rsid w:val="009A582B"/>
    <w:rsid w:val="009A75E1"/>
    <w:rsid w:val="009A78B6"/>
    <w:rsid w:val="009B28BB"/>
    <w:rsid w:val="009B3A96"/>
    <w:rsid w:val="009B5D72"/>
    <w:rsid w:val="009B61E8"/>
    <w:rsid w:val="009B6E96"/>
    <w:rsid w:val="009C17AE"/>
    <w:rsid w:val="009C5770"/>
    <w:rsid w:val="009C5B0F"/>
    <w:rsid w:val="009E4A51"/>
    <w:rsid w:val="009E6ACF"/>
    <w:rsid w:val="009E74E3"/>
    <w:rsid w:val="009F0C11"/>
    <w:rsid w:val="009F1E6B"/>
    <w:rsid w:val="00A03AB3"/>
    <w:rsid w:val="00A04C24"/>
    <w:rsid w:val="00A05810"/>
    <w:rsid w:val="00A1225B"/>
    <w:rsid w:val="00A15D86"/>
    <w:rsid w:val="00A167A8"/>
    <w:rsid w:val="00A22D8C"/>
    <w:rsid w:val="00A325BA"/>
    <w:rsid w:val="00A3421C"/>
    <w:rsid w:val="00A34973"/>
    <w:rsid w:val="00A4354E"/>
    <w:rsid w:val="00A45F98"/>
    <w:rsid w:val="00A529A2"/>
    <w:rsid w:val="00A54D93"/>
    <w:rsid w:val="00A55901"/>
    <w:rsid w:val="00A5696C"/>
    <w:rsid w:val="00A62BCA"/>
    <w:rsid w:val="00A6415A"/>
    <w:rsid w:val="00A702B9"/>
    <w:rsid w:val="00A71AC2"/>
    <w:rsid w:val="00A732A7"/>
    <w:rsid w:val="00A74829"/>
    <w:rsid w:val="00A90D1F"/>
    <w:rsid w:val="00A927AD"/>
    <w:rsid w:val="00A93352"/>
    <w:rsid w:val="00A933E0"/>
    <w:rsid w:val="00AA5E56"/>
    <w:rsid w:val="00AB2A87"/>
    <w:rsid w:val="00AB6595"/>
    <w:rsid w:val="00AB698A"/>
    <w:rsid w:val="00AC030A"/>
    <w:rsid w:val="00AC4778"/>
    <w:rsid w:val="00AC71F0"/>
    <w:rsid w:val="00AC79CE"/>
    <w:rsid w:val="00AD10A9"/>
    <w:rsid w:val="00AD13BA"/>
    <w:rsid w:val="00AD2814"/>
    <w:rsid w:val="00AE25A3"/>
    <w:rsid w:val="00AF51B3"/>
    <w:rsid w:val="00AF6913"/>
    <w:rsid w:val="00B01F60"/>
    <w:rsid w:val="00B040FA"/>
    <w:rsid w:val="00B11EF1"/>
    <w:rsid w:val="00B12AB2"/>
    <w:rsid w:val="00B22F4A"/>
    <w:rsid w:val="00B254D3"/>
    <w:rsid w:val="00B27D9C"/>
    <w:rsid w:val="00B30D6D"/>
    <w:rsid w:val="00B31618"/>
    <w:rsid w:val="00B31F68"/>
    <w:rsid w:val="00B43E5A"/>
    <w:rsid w:val="00B44439"/>
    <w:rsid w:val="00B47E2D"/>
    <w:rsid w:val="00B52C43"/>
    <w:rsid w:val="00B57DFA"/>
    <w:rsid w:val="00B62ECA"/>
    <w:rsid w:val="00B71417"/>
    <w:rsid w:val="00B75C63"/>
    <w:rsid w:val="00B76499"/>
    <w:rsid w:val="00B8078A"/>
    <w:rsid w:val="00B81EFE"/>
    <w:rsid w:val="00B82F64"/>
    <w:rsid w:val="00B917D9"/>
    <w:rsid w:val="00B91D80"/>
    <w:rsid w:val="00B9409B"/>
    <w:rsid w:val="00B95E30"/>
    <w:rsid w:val="00BA4883"/>
    <w:rsid w:val="00BA6883"/>
    <w:rsid w:val="00BA6BBC"/>
    <w:rsid w:val="00BB34BD"/>
    <w:rsid w:val="00BB4B3D"/>
    <w:rsid w:val="00BB5796"/>
    <w:rsid w:val="00BC3BC9"/>
    <w:rsid w:val="00BC6EC7"/>
    <w:rsid w:val="00BD2DD9"/>
    <w:rsid w:val="00BE4703"/>
    <w:rsid w:val="00BF2309"/>
    <w:rsid w:val="00BF4BAF"/>
    <w:rsid w:val="00BF6D5A"/>
    <w:rsid w:val="00BF7C98"/>
    <w:rsid w:val="00C0529F"/>
    <w:rsid w:val="00C071C9"/>
    <w:rsid w:val="00C075DB"/>
    <w:rsid w:val="00C1323B"/>
    <w:rsid w:val="00C21942"/>
    <w:rsid w:val="00C24EAF"/>
    <w:rsid w:val="00C306D5"/>
    <w:rsid w:val="00C31946"/>
    <w:rsid w:val="00C3303D"/>
    <w:rsid w:val="00C40DCB"/>
    <w:rsid w:val="00C45FA4"/>
    <w:rsid w:val="00C53C4A"/>
    <w:rsid w:val="00C54CF0"/>
    <w:rsid w:val="00C56A99"/>
    <w:rsid w:val="00C60466"/>
    <w:rsid w:val="00C610EB"/>
    <w:rsid w:val="00C61EFD"/>
    <w:rsid w:val="00C66D90"/>
    <w:rsid w:val="00C67CAD"/>
    <w:rsid w:val="00C75242"/>
    <w:rsid w:val="00C769D1"/>
    <w:rsid w:val="00C76D23"/>
    <w:rsid w:val="00C827A7"/>
    <w:rsid w:val="00C84E45"/>
    <w:rsid w:val="00C862F3"/>
    <w:rsid w:val="00C9035F"/>
    <w:rsid w:val="00C91523"/>
    <w:rsid w:val="00C93617"/>
    <w:rsid w:val="00C95B50"/>
    <w:rsid w:val="00CA124D"/>
    <w:rsid w:val="00CA165E"/>
    <w:rsid w:val="00CA7BDC"/>
    <w:rsid w:val="00CB6FA1"/>
    <w:rsid w:val="00CC1C58"/>
    <w:rsid w:val="00CD1A9F"/>
    <w:rsid w:val="00CD50B3"/>
    <w:rsid w:val="00CD5117"/>
    <w:rsid w:val="00CD5807"/>
    <w:rsid w:val="00CE11FA"/>
    <w:rsid w:val="00CE2417"/>
    <w:rsid w:val="00CE40D1"/>
    <w:rsid w:val="00CE5698"/>
    <w:rsid w:val="00CF04B7"/>
    <w:rsid w:val="00CF6795"/>
    <w:rsid w:val="00D0057D"/>
    <w:rsid w:val="00D0177F"/>
    <w:rsid w:val="00D0369A"/>
    <w:rsid w:val="00D20B45"/>
    <w:rsid w:val="00D2404B"/>
    <w:rsid w:val="00D30B92"/>
    <w:rsid w:val="00D32392"/>
    <w:rsid w:val="00D35FD5"/>
    <w:rsid w:val="00D40C1D"/>
    <w:rsid w:val="00D42446"/>
    <w:rsid w:val="00D52F89"/>
    <w:rsid w:val="00D57275"/>
    <w:rsid w:val="00D854FC"/>
    <w:rsid w:val="00D90EF7"/>
    <w:rsid w:val="00D91752"/>
    <w:rsid w:val="00DA7319"/>
    <w:rsid w:val="00DA75FF"/>
    <w:rsid w:val="00DB22AC"/>
    <w:rsid w:val="00DB2B54"/>
    <w:rsid w:val="00DB6B3A"/>
    <w:rsid w:val="00DC1C7A"/>
    <w:rsid w:val="00DD069F"/>
    <w:rsid w:val="00DD1B80"/>
    <w:rsid w:val="00DD22A6"/>
    <w:rsid w:val="00DD7D01"/>
    <w:rsid w:val="00DE2590"/>
    <w:rsid w:val="00DF2902"/>
    <w:rsid w:val="00DF51DD"/>
    <w:rsid w:val="00DF6804"/>
    <w:rsid w:val="00E0146B"/>
    <w:rsid w:val="00E022B6"/>
    <w:rsid w:val="00E0250F"/>
    <w:rsid w:val="00E03D82"/>
    <w:rsid w:val="00E04806"/>
    <w:rsid w:val="00E1246F"/>
    <w:rsid w:val="00E21DD3"/>
    <w:rsid w:val="00E220B0"/>
    <w:rsid w:val="00E31616"/>
    <w:rsid w:val="00E326EF"/>
    <w:rsid w:val="00E36452"/>
    <w:rsid w:val="00E43869"/>
    <w:rsid w:val="00E46265"/>
    <w:rsid w:val="00E625C6"/>
    <w:rsid w:val="00E631C0"/>
    <w:rsid w:val="00E6358A"/>
    <w:rsid w:val="00E66CA8"/>
    <w:rsid w:val="00E66E45"/>
    <w:rsid w:val="00E71A6F"/>
    <w:rsid w:val="00E71E64"/>
    <w:rsid w:val="00E83D5E"/>
    <w:rsid w:val="00E845CB"/>
    <w:rsid w:val="00E84690"/>
    <w:rsid w:val="00E8520A"/>
    <w:rsid w:val="00E935D5"/>
    <w:rsid w:val="00EA001A"/>
    <w:rsid w:val="00EA393C"/>
    <w:rsid w:val="00EA6890"/>
    <w:rsid w:val="00EA7269"/>
    <w:rsid w:val="00EA740D"/>
    <w:rsid w:val="00EB02A4"/>
    <w:rsid w:val="00EB3849"/>
    <w:rsid w:val="00EB4BDB"/>
    <w:rsid w:val="00EC03AC"/>
    <w:rsid w:val="00EC1401"/>
    <w:rsid w:val="00EC21B3"/>
    <w:rsid w:val="00ED1B15"/>
    <w:rsid w:val="00ED48DD"/>
    <w:rsid w:val="00ED7408"/>
    <w:rsid w:val="00EE1CBA"/>
    <w:rsid w:val="00EE34D1"/>
    <w:rsid w:val="00EE509F"/>
    <w:rsid w:val="00EF5B84"/>
    <w:rsid w:val="00EF7D83"/>
    <w:rsid w:val="00F0112C"/>
    <w:rsid w:val="00F11C25"/>
    <w:rsid w:val="00F15C7A"/>
    <w:rsid w:val="00F17718"/>
    <w:rsid w:val="00F21687"/>
    <w:rsid w:val="00F21D62"/>
    <w:rsid w:val="00F24A38"/>
    <w:rsid w:val="00F32257"/>
    <w:rsid w:val="00F32C4D"/>
    <w:rsid w:val="00F3616F"/>
    <w:rsid w:val="00F36653"/>
    <w:rsid w:val="00F40013"/>
    <w:rsid w:val="00F40EBB"/>
    <w:rsid w:val="00F40F86"/>
    <w:rsid w:val="00F4354F"/>
    <w:rsid w:val="00F52D1D"/>
    <w:rsid w:val="00F540D5"/>
    <w:rsid w:val="00F5681D"/>
    <w:rsid w:val="00F60A01"/>
    <w:rsid w:val="00F61582"/>
    <w:rsid w:val="00F648B8"/>
    <w:rsid w:val="00F66543"/>
    <w:rsid w:val="00F73EA3"/>
    <w:rsid w:val="00F755DD"/>
    <w:rsid w:val="00F8784F"/>
    <w:rsid w:val="00F914E9"/>
    <w:rsid w:val="00F91936"/>
    <w:rsid w:val="00F9394F"/>
    <w:rsid w:val="00F95445"/>
    <w:rsid w:val="00FA1AC2"/>
    <w:rsid w:val="00FA3578"/>
    <w:rsid w:val="00FA4FB7"/>
    <w:rsid w:val="00FB062C"/>
    <w:rsid w:val="00FB0CFC"/>
    <w:rsid w:val="00FB3C36"/>
    <w:rsid w:val="00FB3D1D"/>
    <w:rsid w:val="00FC5B45"/>
    <w:rsid w:val="00FC7720"/>
    <w:rsid w:val="00FD0932"/>
    <w:rsid w:val="00FD630D"/>
    <w:rsid w:val="00FD67DA"/>
    <w:rsid w:val="00FF2946"/>
    <w:rsid w:val="00FF2C44"/>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828EA1"/>
  <w15:docId w15:val="{1E07AB48-BD66-F045-9A68-9AF7A191C8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de-DE" w:eastAsia="en-US" w:bidi="ar-SA"/>
      </w:rPr>
    </w:rPrDefault>
    <w:pPrDefault>
      <w:pPr>
        <w:spacing w:after="160" w:line="360" w:lineRule="auto"/>
        <w:jc w:val="both"/>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C200E"/>
    <w:rPr>
      <w:rFonts w:ascii="Times New Roman" w:hAnsi="Times New Roman"/>
      <w:sz w:val="24"/>
    </w:rPr>
  </w:style>
  <w:style w:type="paragraph" w:styleId="Heading1">
    <w:name w:val="heading 1"/>
    <w:basedOn w:val="Normal"/>
    <w:next w:val="Normal"/>
    <w:link w:val="Heading1Char"/>
    <w:qFormat/>
    <w:rsid w:val="00CA7BDC"/>
    <w:pPr>
      <w:keepNext/>
      <w:keepLines/>
      <w:numPr>
        <w:numId w:val="30"/>
      </w:numPr>
      <w:spacing w:before="360" w:after="240"/>
      <w:outlineLvl w:val="0"/>
    </w:pPr>
    <w:rPr>
      <w:rFonts w:eastAsiaTheme="majorEastAsia" w:cstheme="majorBidi"/>
      <w:b/>
      <w:color w:val="000000" w:themeColor="text1"/>
      <w:szCs w:val="32"/>
    </w:rPr>
  </w:style>
  <w:style w:type="paragraph" w:styleId="Heading2">
    <w:name w:val="heading 2"/>
    <w:basedOn w:val="Normal"/>
    <w:link w:val="Heading2Char"/>
    <w:unhideWhenUsed/>
    <w:qFormat/>
    <w:rsid w:val="002F5CA1"/>
    <w:pPr>
      <w:keepNext/>
      <w:keepLines/>
      <w:numPr>
        <w:ilvl w:val="1"/>
        <w:numId w:val="30"/>
      </w:numPr>
      <w:spacing w:before="240" w:after="240"/>
      <w:ind w:left="432"/>
      <w:outlineLvl w:val="1"/>
    </w:pPr>
    <w:rPr>
      <w:rFonts w:eastAsiaTheme="majorEastAsia" w:cstheme="majorBidi"/>
      <w:i/>
      <w:color w:val="000000" w:themeColor="text1"/>
      <w:sz w:val="26"/>
      <w:szCs w:val="26"/>
    </w:rPr>
  </w:style>
  <w:style w:type="paragraph" w:styleId="Heading3">
    <w:name w:val="heading 3"/>
    <w:basedOn w:val="Normal"/>
    <w:next w:val="Normal"/>
    <w:link w:val="Heading3Char"/>
    <w:unhideWhenUsed/>
    <w:qFormat/>
    <w:rsid w:val="002B41A6"/>
    <w:pPr>
      <w:keepNext/>
      <w:keepLines/>
      <w:spacing w:before="40" w:after="0"/>
      <w:outlineLvl w:val="2"/>
    </w:pPr>
    <w:rPr>
      <w:rFonts w:asciiTheme="majorHAnsi" w:eastAsiaTheme="majorEastAsia" w:hAnsiTheme="majorHAnsi" w:cstheme="majorBidi"/>
      <w:color w:val="1F3763" w:themeColor="accent1" w:themeShade="7F"/>
      <w:szCs w:val="24"/>
    </w:rPr>
  </w:style>
  <w:style w:type="paragraph" w:styleId="Heading4">
    <w:name w:val="heading 4"/>
    <w:basedOn w:val="Normal"/>
    <w:next w:val="Normal"/>
    <w:link w:val="Heading4Char"/>
    <w:unhideWhenUsed/>
    <w:qFormat/>
    <w:rsid w:val="002B41A6"/>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nhideWhenUsed/>
    <w:qFormat/>
    <w:rsid w:val="002B41A6"/>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nhideWhenUsed/>
    <w:qFormat/>
    <w:rsid w:val="002B41A6"/>
    <w:pPr>
      <w:keepNext/>
      <w:keepLines/>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nhideWhenUsed/>
    <w:qFormat/>
    <w:rsid w:val="002B41A6"/>
    <w:pPr>
      <w:keepNext/>
      <w:keepLines/>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nhideWhenUsed/>
    <w:qFormat/>
    <w:rsid w:val="002B41A6"/>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nhideWhenUsed/>
    <w:qFormat/>
    <w:rsid w:val="002B41A6"/>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55B89"/>
    <w:pPr>
      <w:ind w:left="720"/>
      <w:contextualSpacing/>
    </w:pPr>
  </w:style>
  <w:style w:type="table" w:styleId="TableGrid">
    <w:name w:val="Table Grid"/>
    <w:basedOn w:val="TableNormal"/>
    <w:uiPriority w:val="39"/>
    <w:rsid w:val="00C56A9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2B41A6"/>
    <w:rPr>
      <w:color w:val="808080"/>
    </w:rPr>
  </w:style>
  <w:style w:type="paragraph" w:customStyle="1" w:styleId="CitaviBibliographyEntry">
    <w:name w:val="Citavi Bibliography Entry"/>
    <w:basedOn w:val="Normal"/>
    <w:link w:val="CitaviBibliographyEntryZchn"/>
    <w:rsid w:val="002B41A6"/>
    <w:pPr>
      <w:tabs>
        <w:tab w:val="left" w:pos="720"/>
      </w:tabs>
      <w:spacing w:after="0"/>
      <w:ind w:left="720" w:hanging="720"/>
    </w:pPr>
  </w:style>
  <w:style w:type="character" w:customStyle="1" w:styleId="CitaviBibliographyEntryZchn">
    <w:name w:val="Citavi Bibliography Entry Zchn"/>
    <w:basedOn w:val="DefaultParagraphFont"/>
    <w:link w:val="CitaviBibliographyEntry"/>
    <w:rsid w:val="002B41A6"/>
    <w:rPr>
      <w:rFonts w:ascii="Times New Roman" w:hAnsi="Times New Roman"/>
      <w:sz w:val="24"/>
    </w:rPr>
  </w:style>
  <w:style w:type="paragraph" w:customStyle="1" w:styleId="CitaviBibliographyHeading">
    <w:name w:val="Citavi Bibliography Heading"/>
    <w:basedOn w:val="Heading1"/>
    <w:link w:val="CitaviBibliographyHeadingZchn"/>
    <w:rsid w:val="002B41A6"/>
  </w:style>
  <w:style w:type="character" w:customStyle="1" w:styleId="CitaviBibliographyHeadingZchn">
    <w:name w:val="Citavi Bibliography Heading Zchn"/>
    <w:basedOn w:val="DefaultParagraphFont"/>
    <w:link w:val="CitaviBibliographyHeading"/>
    <w:rsid w:val="002B41A6"/>
    <w:rPr>
      <w:rFonts w:ascii="Times New Roman" w:eastAsiaTheme="majorEastAsia" w:hAnsi="Times New Roman" w:cstheme="majorBidi"/>
      <w:b/>
      <w:color w:val="000000" w:themeColor="text1"/>
      <w:sz w:val="24"/>
      <w:szCs w:val="32"/>
    </w:rPr>
  </w:style>
  <w:style w:type="character" w:customStyle="1" w:styleId="Heading1Char">
    <w:name w:val="Heading 1 Char"/>
    <w:basedOn w:val="DefaultParagraphFont"/>
    <w:link w:val="Heading1"/>
    <w:rsid w:val="00CA7BDC"/>
    <w:rPr>
      <w:rFonts w:ascii="Times New Roman" w:eastAsiaTheme="majorEastAsia" w:hAnsi="Times New Roman" w:cstheme="majorBidi"/>
      <w:b/>
      <w:color w:val="000000" w:themeColor="text1"/>
      <w:sz w:val="24"/>
      <w:szCs w:val="32"/>
    </w:rPr>
  </w:style>
  <w:style w:type="paragraph" w:customStyle="1" w:styleId="CitaviBibliographySubheading1">
    <w:name w:val="Citavi Bibliography Subheading 1"/>
    <w:basedOn w:val="Heading2"/>
    <w:link w:val="CitaviBibliographySubheading1Zchn"/>
    <w:rsid w:val="002B41A6"/>
    <w:pPr>
      <w:outlineLvl w:val="9"/>
    </w:pPr>
  </w:style>
  <w:style w:type="character" w:customStyle="1" w:styleId="CitaviBibliographySubheading1Zchn">
    <w:name w:val="Citavi Bibliography Subheading 1 Zchn"/>
    <w:basedOn w:val="DefaultParagraphFont"/>
    <w:link w:val="CitaviBibliographySubheading1"/>
    <w:rsid w:val="002B41A6"/>
    <w:rPr>
      <w:rFonts w:asciiTheme="majorHAnsi" w:eastAsiaTheme="majorEastAsia" w:hAnsiTheme="majorHAnsi" w:cstheme="majorBidi"/>
      <w:color w:val="2F5496" w:themeColor="accent1" w:themeShade="BF"/>
      <w:sz w:val="26"/>
      <w:szCs w:val="26"/>
    </w:rPr>
  </w:style>
  <w:style w:type="character" w:customStyle="1" w:styleId="Heading2Char">
    <w:name w:val="Heading 2 Char"/>
    <w:basedOn w:val="DefaultParagraphFont"/>
    <w:link w:val="Heading2"/>
    <w:rsid w:val="002F5CA1"/>
    <w:rPr>
      <w:rFonts w:ascii="Times New Roman" w:eastAsiaTheme="majorEastAsia" w:hAnsi="Times New Roman" w:cstheme="majorBidi"/>
      <w:i/>
      <w:color w:val="000000" w:themeColor="text1"/>
      <w:sz w:val="26"/>
      <w:szCs w:val="26"/>
    </w:rPr>
  </w:style>
  <w:style w:type="paragraph" w:customStyle="1" w:styleId="CitaviBibliographySubheading2">
    <w:name w:val="Citavi Bibliography Subheading 2"/>
    <w:basedOn w:val="Heading3"/>
    <w:link w:val="CitaviBibliographySubheading2Zchn"/>
    <w:rsid w:val="002B41A6"/>
    <w:pPr>
      <w:outlineLvl w:val="9"/>
    </w:pPr>
  </w:style>
  <w:style w:type="character" w:customStyle="1" w:styleId="CitaviBibliographySubheading2Zchn">
    <w:name w:val="Citavi Bibliography Subheading 2 Zchn"/>
    <w:basedOn w:val="DefaultParagraphFont"/>
    <w:link w:val="CitaviBibliographySubheading2"/>
    <w:rsid w:val="002B41A6"/>
    <w:rPr>
      <w:rFonts w:asciiTheme="majorHAnsi" w:eastAsiaTheme="majorEastAsia" w:hAnsiTheme="majorHAnsi" w:cstheme="majorBidi"/>
      <w:color w:val="1F3763" w:themeColor="accent1" w:themeShade="7F"/>
      <w:sz w:val="24"/>
      <w:szCs w:val="24"/>
    </w:rPr>
  </w:style>
  <w:style w:type="character" w:customStyle="1" w:styleId="Heading3Char">
    <w:name w:val="Heading 3 Char"/>
    <w:basedOn w:val="DefaultParagraphFont"/>
    <w:link w:val="Heading3"/>
    <w:uiPriority w:val="9"/>
    <w:semiHidden/>
    <w:rsid w:val="002B41A6"/>
    <w:rPr>
      <w:rFonts w:asciiTheme="majorHAnsi" w:eastAsiaTheme="majorEastAsia" w:hAnsiTheme="majorHAnsi" w:cstheme="majorBidi"/>
      <w:color w:val="1F3763" w:themeColor="accent1" w:themeShade="7F"/>
      <w:sz w:val="24"/>
      <w:szCs w:val="24"/>
    </w:rPr>
  </w:style>
  <w:style w:type="paragraph" w:customStyle="1" w:styleId="CitaviBibliographySubheading3">
    <w:name w:val="Citavi Bibliography Subheading 3"/>
    <w:basedOn w:val="Heading4"/>
    <w:link w:val="CitaviBibliographySubheading3Zchn"/>
    <w:rsid w:val="002B41A6"/>
    <w:pPr>
      <w:outlineLvl w:val="9"/>
    </w:pPr>
  </w:style>
  <w:style w:type="character" w:customStyle="1" w:styleId="CitaviBibliographySubheading3Zchn">
    <w:name w:val="Citavi Bibliography Subheading 3 Zchn"/>
    <w:basedOn w:val="DefaultParagraphFont"/>
    <w:link w:val="CitaviBibliographySubheading3"/>
    <w:rsid w:val="002B41A6"/>
    <w:rPr>
      <w:rFonts w:asciiTheme="majorHAnsi" w:eastAsiaTheme="majorEastAsia" w:hAnsiTheme="majorHAnsi" w:cstheme="majorBidi"/>
      <w:i/>
      <w:iCs/>
      <w:color w:val="2F5496" w:themeColor="accent1" w:themeShade="BF"/>
      <w:sz w:val="24"/>
    </w:rPr>
  </w:style>
  <w:style w:type="character" w:customStyle="1" w:styleId="Heading4Char">
    <w:name w:val="Heading 4 Char"/>
    <w:basedOn w:val="DefaultParagraphFont"/>
    <w:link w:val="Heading4"/>
    <w:uiPriority w:val="9"/>
    <w:semiHidden/>
    <w:rsid w:val="002B41A6"/>
    <w:rPr>
      <w:rFonts w:asciiTheme="majorHAnsi" w:eastAsiaTheme="majorEastAsia" w:hAnsiTheme="majorHAnsi" w:cstheme="majorBidi"/>
      <w:i/>
      <w:iCs/>
      <w:color w:val="2F5496" w:themeColor="accent1" w:themeShade="BF"/>
    </w:rPr>
  </w:style>
  <w:style w:type="paragraph" w:customStyle="1" w:styleId="CitaviBibliographySubheading4">
    <w:name w:val="Citavi Bibliography Subheading 4"/>
    <w:basedOn w:val="Heading5"/>
    <w:link w:val="CitaviBibliographySubheading4Zchn"/>
    <w:rsid w:val="002B41A6"/>
    <w:pPr>
      <w:outlineLvl w:val="9"/>
    </w:pPr>
  </w:style>
  <w:style w:type="character" w:customStyle="1" w:styleId="CitaviBibliographySubheading4Zchn">
    <w:name w:val="Citavi Bibliography Subheading 4 Zchn"/>
    <w:basedOn w:val="DefaultParagraphFont"/>
    <w:link w:val="CitaviBibliographySubheading4"/>
    <w:rsid w:val="002B41A6"/>
    <w:rPr>
      <w:rFonts w:asciiTheme="majorHAnsi" w:eastAsiaTheme="majorEastAsia" w:hAnsiTheme="majorHAnsi" w:cstheme="majorBidi"/>
      <w:color w:val="2F5496" w:themeColor="accent1" w:themeShade="BF"/>
      <w:sz w:val="24"/>
    </w:rPr>
  </w:style>
  <w:style w:type="character" w:customStyle="1" w:styleId="Heading5Char">
    <w:name w:val="Heading 5 Char"/>
    <w:basedOn w:val="DefaultParagraphFont"/>
    <w:link w:val="Heading5"/>
    <w:uiPriority w:val="9"/>
    <w:semiHidden/>
    <w:rsid w:val="002B41A6"/>
    <w:rPr>
      <w:rFonts w:asciiTheme="majorHAnsi" w:eastAsiaTheme="majorEastAsia" w:hAnsiTheme="majorHAnsi" w:cstheme="majorBidi"/>
      <w:color w:val="2F5496" w:themeColor="accent1" w:themeShade="BF"/>
    </w:rPr>
  </w:style>
  <w:style w:type="paragraph" w:customStyle="1" w:styleId="CitaviBibliographySubheading5">
    <w:name w:val="Citavi Bibliography Subheading 5"/>
    <w:basedOn w:val="Heading6"/>
    <w:link w:val="CitaviBibliographySubheading5Zchn"/>
    <w:rsid w:val="002B41A6"/>
    <w:pPr>
      <w:outlineLvl w:val="9"/>
    </w:pPr>
  </w:style>
  <w:style w:type="character" w:customStyle="1" w:styleId="CitaviBibliographySubheading5Zchn">
    <w:name w:val="Citavi Bibliography Subheading 5 Zchn"/>
    <w:basedOn w:val="DefaultParagraphFont"/>
    <w:link w:val="CitaviBibliographySubheading5"/>
    <w:rsid w:val="002B41A6"/>
    <w:rPr>
      <w:rFonts w:asciiTheme="majorHAnsi" w:eastAsiaTheme="majorEastAsia" w:hAnsiTheme="majorHAnsi" w:cstheme="majorBidi"/>
      <w:color w:val="1F3763" w:themeColor="accent1" w:themeShade="7F"/>
    </w:rPr>
  </w:style>
  <w:style w:type="character" w:customStyle="1" w:styleId="Heading6Char">
    <w:name w:val="Heading 6 Char"/>
    <w:basedOn w:val="DefaultParagraphFont"/>
    <w:link w:val="Heading6"/>
    <w:uiPriority w:val="9"/>
    <w:semiHidden/>
    <w:rsid w:val="002B41A6"/>
    <w:rPr>
      <w:rFonts w:asciiTheme="majorHAnsi" w:eastAsiaTheme="majorEastAsia" w:hAnsiTheme="majorHAnsi" w:cstheme="majorBidi"/>
      <w:color w:val="1F3763" w:themeColor="accent1" w:themeShade="7F"/>
    </w:rPr>
  </w:style>
  <w:style w:type="paragraph" w:customStyle="1" w:styleId="CitaviBibliographySubheading6">
    <w:name w:val="Citavi Bibliography Subheading 6"/>
    <w:basedOn w:val="Heading7"/>
    <w:link w:val="CitaviBibliographySubheading6Zchn"/>
    <w:rsid w:val="002B41A6"/>
    <w:pPr>
      <w:outlineLvl w:val="9"/>
    </w:pPr>
  </w:style>
  <w:style w:type="character" w:customStyle="1" w:styleId="CitaviBibliographySubheading6Zchn">
    <w:name w:val="Citavi Bibliography Subheading 6 Zchn"/>
    <w:basedOn w:val="DefaultParagraphFont"/>
    <w:link w:val="CitaviBibliographySubheading6"/>
    <w:rsid w:val="002B41A6"/>
    <w:rPr>
      <w:rFonts w:asciiTheme="majorHAnsi" w:eastAsiaTheme="majorEastAsia" w:hAnsiTheme="majorHAnsi" w:cstheme="majorBidi"/>
      <w:i/>
      <w:iCs/>
      <w:color w:val="1F3763" w:themeColor="accent1" w:themeShade="7F"/>
    </w:rPr>
  </w:style>
  <w:style w:type="character" w:customStyle="1" w:styleId="Heading7Char">
    <w:name w:val="Heading 7 Char"/>
    <w:basedOn w:val="DefaultParagraphFont"/>
    <w:link w:val="Heading7"/>
    <w:uiPriority w:val="9"/>
    <w:semiHidden/>
    <w:rsid w:val="002B41A6"/>
    <w:rPr>
      <w:rFonts w:asciiTheme="majorHAnsi" w:eastAsiaTheme="majorEastAsia" w:hAnsiTheme="majorHAnsi" w:cstheme="majorBidi"/>
      <w:i/>
      <w:iCs/>
      <w:color w:val="1F3763" w:themeColor="accent1" w:themeShade="7F"/>
    </w:rPr>
  </w:style>
  <w:style w:type="paragraph" w:customStyle="1" w:styleId="CitaviBibliographySubheading7">
    <w:name w:val="Citavi Bibliography Subheading 7"/>
    <w:basedOn w:val="Heading8"/>
    <w:link w:val="CitaviBibliographySubheading7Zchn"/>
    <w:rsid w:val="002B41A6"/>
    <w:pPr>
      <w:outlineLvl w:val="9"/>
    </w:pPr>
  </w:style>
  <w:style w:type="character" w:customStyle="1" w:styleId="CitaviBibliographySubheading7Zchn">
    <w:name w:val="Citavi Bibliography Subheading 7 Zchn"/>
    <w:basedOn w:val="DefaultParagraphFont"/>
    <w:link w:val="CitaviBibliographySubheading7"/>
    <w:rsid w:val="002B41A6"/>
    <w:rPr>
      <w:rFonts w:asciiTheme="majorHAnsi" w:eastAsiaTheme="majorEastAsia" w:hAnsiTheme="majorHAnsi" w:cstheme="majorBidi"/>
      <w:color w:val="272727" w:themeColor="text1" w:themeTint="D8"/>
      <w:sz w:val="21"/>
      <w:szCs w:val="21"/>
    </w:rPr>
  </w:style>
  <w:style w:type="character" w:customStyle="1" w:styleId="Heading8Char">
    <w:name w:val="Heading 8 Char"/>
    <w:basedOn w:val="DefaultParagraphFont"/>
    <w:link w:val="Heading8"/>
    <w:uiPriority w:val="9"/>
    <w:semiHidden/>
    <w:rsid w:val="002B41A6"/>
    <w:rPr>
      <w:rFonts w:asciiTheme="majorHAnsi" w:eastAsiaTheme="majorEastAsia" w:hAnsiTheme="majorHAnsi" w:cstheme="majorBidi"/>
      <w:color w:val="272727" w:themeColor="text1" w:themeTint="D8"/>
      <w:sz w:val="21"/>
      <w:szCs w:val="21"/>
    </w:rPr>
  </w:style>
  <w:style w:type="paragraph" w:customStyle="1" w:styleId="CitaviBibliographySubheading8">
    <w:name w:val="Citavi Bibliography Subheading 8"/>
    <w:basedOn w:val="Heading9"/>
    <w:link w:val="CitaviBibliographySubheading8Zchn"/>
    <w:rsid w:val="002B41A6"/>
    <w:pPr>
      <w:outlineLvl w:val="9"/>
    </w:pPr>
  </w:style>
  <w:style w:type="character" w:customStyle="1" w:styleId="CitaviBibliographySubheading8Zchn">
    <w:name w:val="Citavi Bibliography Subheading 8 Zchn"/>
    <w:basedOn w:val="DefaultParagraphFont"/>
    <w:link w:val="CitaviBibliographySubheading8"/>
    <w:rsid w:val="002B41A6"/>
    <w:rPr>
      <w:rFonts w:asciiTheme="majorHAnsi" w:eastAsiaTheme="majorEastAsia" w:hAnsiTheme="majorHAnsi" w:cstheme="majorBidi"/>
      <w:i/>
      <w:iCs/>
      <w:color w:val="272727" w:themeColor="text1" w:themeTint="D8"/>
      <w:sz w:val="21"/>
      <w:szCs w:val="21"/>
    </w:rPr>
  </w:style>
  <w:style w:type="character" w:customStyle="1" w:styleId="Heading9Char">
    <w:name w:val="Heading 9 Char"/>
    <w:basedOn w:val="DefaultParagraphFont"/>
    <w:link w:val="Heading9"/>
    <w:uiPriority w:val="9"/>
    <w:semiHidden/>
    <w:rsid w:val="002B41A6"/>
    <w:rPr>
      <w:rFonts w:asciiTheme="majorHAnsi" w:eastAsiaTheme="majorEastAsia" w:hAnsiTheme="majorHAnsi" w:cstheme="majorBidi"/>
      <w:i/>
      <w:iCs/>
      <w:color w:val="272727" w:themeColor="text1" w:themeTint="D8"/>
      <w:sz w:val="21"/>
      <w:szCs w:val="21"/>
    </w:rPr>
  </w:style>
  <w:style w:type="paragraph" w:styleId="Header">
    <w:name w:val="header"/>
    <w:basedOn w:val="Normal"/>
    <w:link w:val="HeaderChar"/>
    <w:uiPriority w:val="99"/>
    <w:unhideWhenUsed/>
    <w:rsid w:val="008473F3"/>
    <w:pPr>
      <w:tabs>
        <w:tab w:val="center" w:pos="4536"/>
        <w:tab w:val="right" w:pos="9072"/>
      </w:tabs>
      <w:spacing w:after="0" w:line="240" w:lineRule="auto"/>
    </w:pPr>
  </w:style>
  <w:style w:type="character" w:customStyle="1" w:styleId="HeaderChar">
    <w:name w:val="Header Char"/>
    <w:basedOn w:val="DefaultParagraphFont"/>
    <w:link w:val="Header"/>
    <w:uiPriority w:val="99"/>
    <w:rsid w:val="008473F3"/>
  </w:style>
  <w:style w:type="paragraph" w:styleId="Footer">
    <w:name w:val="footer"/>
    <w:basedOn w:val="Normal"/>
    <w:link w:val="FooterChar"/>
    <w:uiPriority w:val="99"/>
    <w:unhideWhenUsed/>
    <w:rsid w:val="008473F3"/>
    <w:pPr>
      <w:tabs>
        <w:tab w:val="center" w:pos="4536"/>
        <w:tab w:val="right" w:pos="9072"/>
      </w:tabs>
      <w:spacing w:after="0" w:line="240" w:lineRule="auto"/>
    </w:pPr>
  </w:style>
  <w:style w:type="character" w:customStyle="1" w:styleId="FooterChar">
    <w:name w:val="Footer Char"/>
    <w:basedOn w:val="DefaultParagraphFont"/>
    <w:link w:val="Footer"/>
    <w:uiPriority w:val="99"/>
    <w:rsid w:val="008473F3"/>
  </w:style>
  <w:style w:type="character" w:styleId="Hyperlink">
    <w:name w:val="Hyperlink"/>
    <w:basedOn w:val="DefaultParagraphFont"/>
    <w:uiPriority w:val="99"/>
    <w:unhideWhenUsed/>
    <w:rsid w:val="000E361E"/>
    <w:rPr>
      <w:color w:val="0563C1" w:themeColor="hyperlink"/>
      <w:u w:val="single"/>
    </w:rPr>
  </w:style>
  <w:style w:type="character" w:customStyle="1" w:styleId="NichtaufgelsteErwhnung1">
    <w:name w:val="Nicht aufgelöste Erwähnung1"/>
    <w:basedOn w:val="DefaultParagraphFont"/>
    <w:uiPriority w:val="99"/>
    <w:semiHidden/>
    <w:unhideWhenUsed/>
    <w:rsid w:val="000E361E"/>
    <w:rPr>
      <w:color w:val="605E5C"/>
      <w:shd w:val="clear" w:color="auto" w:fill="E1DFDD"/>
    </w:rPr>
  </w:style>
  <w:style w:type="character" w:styleId="CommentReference">
    <w:name w:val="annotation reference"/>
    <w:basedOn w:val="DefaultParagraphFont"/>
    <w:uiPriority w:val="99"/>
    <w:semiHidden/>
    <w:unhideWhenUsed/>
    <w:rsid w:val="00CE2417"/>
    <w:rPr>
      <w:sz w:val="16"/>
      <w:szCs w:val="16"/>
    </w:rPr>
  </w:style>
  <w:style w:type="paragraph" w:styleId="CommentText">
    <w:name w:val="annotation text"/>
    <w:basedOn w:val="Normal"/>
    <w:link w:val="CommentTextChar"/>
    <w:uiPriority w:val="99"/>
    <w:unhideWhenUsed/>
    <w:rsid w:val="00CE2417"/>
    <w:pPr>
      <w:spacing w:line="240" w:lineRule="auto"/>
    </w:pPr>
    <w:rPr>
      <w:sz w:val="20"/>
      <w:szCs w:val="20"/>
    </w:rPr>
  </w:style>
  <w:style w:type="character" w:customStyle="1" w:styleId="CommentTextChar">
    <w:name w:val="Comment Text Char"/>
    <w:basedOn w:val="DefaultParagraphFont"/>
    <w:link w:val="CommentText"/>
    <w:uiPriority w:val="99"/>
    <w:rsid w:val="00CE2417"/>
    <w:rPr>
      <w:sz w:val="20"/>
      <w:szCs w:val="20"/>
    </w:rPr>
  </w:style>
  <w:style w:type="paragraph" w:styleId="CommentSubject">
    <w:name w:val="annotation subject"/>
    <w:basedOn w:val="CommentText"/>
    <w:next w:val="CommentText"/>
    <w:link w:val="CommentSubjectChar"/>
    <w:uiPriority w:val="99"/>
    <w:semiHidden/>
    <w:unhideWhenUsed/>
    <w:rsid w:val="00CE2417"/>
    <w:rPr>
      <w:b/>
      <w:bCs/>
    </w:rPr>
  </w:style>
  <w:style w:type="character" w:customStyle="1" w:styleId="CommentSubjectChar">
    <w:name w:val="Comment Subject Char"/>
    <w:basedOn w:val="CommentTextChar"/>
    <w:link w:val="CommentSubject"/>
    <w:uiPriority w:val="99"/>
    <w:semiHidden/>
    <w:rsid w:val="00CE2417"/>
    <w:rPr>
      <w:b/>
      <w:bCs/>
      <w:sz w:val="20"/>
      <w:szCs w:val="20"/>
    </w:rPr>
  </w:style>
  <w:style w:type="paragraph" w:styleId="TOCHeading">
    <w:name w:val="TOC Heading"/>
    <w:basedOn w:val="Heading1"/>
    <w:next w:val="Normal"/>
    <w:uiPriority w:val="39"/>
    <w:unhideWhenUsed/>
    <w:qFormat/>
    <w:rsid w:val="0042230B"/>
    <w:pPr>
      <w:numPr>
        <w:numId w:val="0"/>
      </w:numPr>
      <w:spacing w:before="240" w:after="0"/>
      <w:outlineLvl w:val="9"/>
    </w:pPr>
    <w:rPr>
      <w:rFonts w:asciiTheme="majorHAnsi" w:hAnsiTheme="majorHAnsi"/>
      <w:b w:val="0"/>
      <w:color w:val="2F5496" w:themeColor="accent1" w:themeShade="BF"/>
      <w:sz w:val="32"/>
      <w:lang w:val="en-US"/>
    </w:rPr>
  </w:style>
  <w:style w:type="paragraph" w:styleId="TOC1">
    <w:name w:val="toc 1"/>
    <w:basedOn w:val="Normal"/>
    <w:next w:val="Normal"/>
    <w:autoRedefine/>
    <w:uiPriority w:val="39"/>
    <w:unhideWhenUsed/>
    <w:rsid w:val="002E25EB"/>
    <w:pPr>
      <w:tabs>
        <w:tab w:val="left" w:pos="480"/>
        <w:tab w:val="right" w:leader="dot" w:pos="9062"/>
      </w:tabs>
      <w:spacing w:after="100"/>
    </w:pPr>
  </w:style>
  <w:style w:type="paragraph" w:styleId="FootnoteText">
    <w:name w:val="footnote text"/>
    <w:basedOn w:val="Normal"/>
    <w:link w:val="FootnoteTextChar"/>
    <w:uiPriority w:val="99"/>
    <w:semiHidden/>
    <w:unhideWhenUsed/>
    <w:rsid w:val="00581492"/>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581492"/>
    <w:rPr>
      <w:rFonts w:ascii="Times New Roman" w:hAnsi="Times New Roman"/>
      <w:sz w:val="20"/>
      <w:szCs w:val="20"/>
    </w:rPr>
  </w:style>
  <w:style w:type="character" w:styleId="FootnoteReference">
    <w:name w:val="footnote reference"/>
    <w:basedOn w:val="DefaultParagraphFont"/>
    <w:uiPriority w:val="99"/>
    <w:semiHidden/>
    <w:unhideWhenUsed/>
    <w:rsid w:val="00581492"/>
    <w:rPr>
      <w:vertAlign w:val="superscript"/>
    </w:rPr>
  </w:style>
  <w:style w:type="character" w:styleId="FollowedHyperlink">
    <w:name w:val="FollowedHyperlink"/>
    <w:basedOn w:val="DefaultParagraphFont"/>
    <w:uiPriority w:val="99"/>
    <w:semiHidden/>
    <w:unhideWhenUsed/>
    <w:rsid w:val="00222875"/>
    <w:rPr>
      <w:color w:val="954F72" w:themeColor="followedHyperlink"/>
      <w:u w:val="single"/>
    </w:rPr>
  </w:style>
  <w:style w:type="paragraph" w:styleId="Revision">
    <w:name w:val="Revision"/>
    <w:hidden/>
    <w:uiPriority w:val="99"/>
    <w:semiHidden/>
    <w:rsid w:val="00203132"/>
    <w:pPr>
      <w:spacing w:after="0" w:line="240" w:lineRule="auto"/>
    </w:pPr>
    <w:rPr>
      <w:rFonts w:ascii="Times New Roman" w:hAnsi="Times New Roman"/>
      <w:sz w:val="24"/>
    </w:rPr>
  </w:style>
  <w:style w:type="paragraph" w:styleId="BalloonText">
    <w:name w:val="Balloon Text"/>
    <w:basedOn w:val="Normal"/>
    <w:link w:val="BalloonTextChar"/>
    <w:uiPriority w:val="99"/>
    <w:semiHidden/>
    <w:unhideWhenUsed/>
    <w:rsid w:val="00426A2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26A2D"/>
    <w:rPr>
      <w:rFonts w:ascii="Segoe UI" w:hAnsi="Segoe UI" w:cs="Segoe UI"/>
      <w:sz w:val="18"/>
      <w:szCs w:val="18"/>
    </w:rPr>
  </w:style>
  <w:style w:type="paragraph" w:styleId="Caption">
    <w:name w:val="caption"/>
    <w:basedOn w:val="Normal"/>
    <w:next w:val="Normal"/>
    <w:uiPriority w:val="35"/>
    <w:unhideWhenUsed/>
    <w:qFormat/>
    <w:rsid w:val="00F91936"/>
    <w:pPr>
      <w:spacing w:after="200" w:line="240" w:lineRule="auto"/>
    </w:pPr>
    <w:rPr>
      <w:i/>
      <w:iCs/>
      <w:color w:val="44546A" w:themeColor="text2"/>
      <w:sz w:val="18"/>
      <w:szCs w:val="18"/>
    </w:rPr>
  </w:style>
  <w:style w:type="paragraph" w:styleId="TOC2">
    <w:name w:val="toc 2"/>
    <w:basedOn w:val="Normal"/>
    <w:next w:val="Normal"/>
    <w:autoRedefine/>
    <w:uiPriority w:val="39"/>
    <w:unhideWhenUsed/>
    <w:rsid w:val="00BB34BD"/>
    <w:pPr>
      <w:spacing w:after="100"/>
      <w:ind w:left="240"/>
    </w:pPr>
  </w:style>
  <w:style w:type="numbering" w:customStyle="1" w:styleId="CurrentList1">
    <w:name w:val="Current List1"/>
    <w:uiPriority w:val="99"/>
    <w:rsid w:val="007E6F72"/>
    <w:pPr>
      <w:numPr>
        <w:numId w:val="24"/>
      </w:numPr>
    </w:pPr>
  </w:style>
  <w:style w:type="paragraph" w:customStyle="1" w:styleId="berschrift3">
    <w:name w:val="Überschrift3"/>
    <w:basedOn w:val="Normal"/>
    <w:link w:val="berschrift3Zchn"/>
    <w:qFormat/>
    <w:rsid w:val="00306248"/>
    <w:pPr>
      <w:spacing w:after="200"/>
    </w:pPr>
    <w:rPr>
      <w:rFonts w:cs="Times New Roman"/>
      <w:i/>
      <w:szCs w:val="24"/>
    </w:rPr>
  </w:style>
  <w:style w:type="character" w:customStyle="1" w:styleId="berschrift3Zchn">
    <w:name w:val="Überschrift3 Zchn"/>
    <w:basedOn w:val="DefaultParagraphFont"/>
    <w:link w:val="berschrift3"/>
    <w:rsid w:val="00306248"/>
    <w:rPr>
      <w:rFonts w:ascii="Times New Roman" w:hAnsi="Times New Roman" w:cs="Times New Roman"/>
      <w:i/>
      <w:sz w:val="24"/>
      <w:szCs w:val="24"/>
    </w:rPr>
  </w:style>
  <w:style w:type="character" w:customStyle="1" w:styleId="UnresolvedMention1">
    <w:name w:val="Unresolved Mention1"/>
    <w:basedOn w:val="DefaultParagraphFont"/>
    <w:uiPriority w:val="99"/>
    <w:semiHidden/>
    <w:unhideWhenUsed/>
    <w:rsid w:val="005C1609"/>
    <w:rPr>
      <w:color w:val="605E5C"/>
      <w:shd w:val="clear" w:color="auto" w:fill="E1DFDD"/>
    </w:rPr>
  </w:style>
  <w:style w:type="character" w:styleId="UnresolvedMention">
    <w:name w:val="Unresolved Mention"/>
    <w:basedOn w:val="DefaultParagraphFont"/>
    <w:uiPriority w:val="99"/>
    <w:semiHidden/>
    <w:unhideWhenUsed/>
    <w:rsid w:val="002D52F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01846">
      <w:bodyDiv w:val="1"/>
      <w:marLeft w:val="0"/>
      <w:marRight w:val="0"/>
      <w:marTop w:val="0"/>
      <w:marBottom w:val="0"/>
      <w:divBdr>
        <w:top w:val="none" w:sz="0" w:space="0" w:color="auto"/>
        <w:left w:val="none" w:sz="0" w:space="0" w:color="auto"/>
        <w:bottom w:val="none" w:sz="0" w:space="0" w:color="auto"/>
        <w:right w:val="none" w:sz="0" w:space="0" w:color="auto"/>
      </w:divBdr>
    </w:div>
    <w:div w:id="51465172">
      <w:bodyDiv w:val="1"/>
      <w:marLeft w:val="0"/>
      <w:marRight w:val="0"/>
      <w:marTop w:val="0"/>
      <w:marBottom w:val="0"/>
      <w:divBdr>
        <w:top w:val="none" w:sz="0" w:space="0" w:color="auto"/>
        <w:left w:val="none" w:sz="0" w:space="0" w:color="auto"/>
        <w:bottom w:val="none" w:sz="0" w:space="0" w:color="auto"/>
        <w:right w:val="none" w:sz="0" w:space="0" w:color="auto"/>
      </w:divBdr>
    </w:div>
    <w:div w:id="79372118">
      <w:bodyDiv w:val="1"/>
      <w:marLeft w:val="0"/>
      <w:marRight w:val="0"/>
      <w:marTop w:val="0"/>
      <w:marBottom w:val="0"/>
      <w:divBdr>
        <w:top w:val="none" w:sz="0" w:space="0" w:color="auto"/>
        <w:left w:val="none" w:sz="0" w:space="0" w:color="auto"/>
        <w:bottom w:val="none" w:sz="0" w:space="0" w:color="auto"/>
        <w:right w:val="none" w:sz="0" w:space="0" w:color="auto"/>
      </w:divBdr>
    </w:div>
    <w:div w:id="101267352">
      <w:bodyDiv w:val="1"/>
      <w:marLeft w:val="0"/>
      <w:marRight w:val="0"/>
      <w:marTop w:val="0"/>
      <w:marBottom w:val="0"/>
      <w:divBdr>
        <w:top w:val="none" w:sz="0" w:space="0" w:color="auto"/>
        <w:left w:val="none" w:sz="0" w:space="0" w:color="auto"/>
        <w:bottom w:val="none" w:sz="0" w:space="0" w:color="auto"/>
        <w:right w:val="none" w:sz="0" w:space="0" w:color="auto"/>
      </w:divBdr>
    </w:div>
    <w:div w:id="113911494">
      <w:bodyDiv w:val="1"/>
      <w:marLeft w:val="0"/>
      <w:marRight w:val="0"/>
      <w:marTop w:val="0"/>
      <w:marBottom w:val="0"/>
      <w:divBdr>
        <w:top w:val="none" w:sz="0" w:space="0" w:color="auto"/>
        <w:left w:val="none" w:sz="0" w:space="0" w:color="auto"/>
        <w:bottom w:val="none" w:sz="0" w:space="0" w:color="auto"/>
        <w:right w:val="none" w:sz="0" w:space="0" w:color="auto"/>
      </w:divBdr>
    </w:div>
    <w:div w:id="131531219">
      <w:bodyDiv w:val="1"/>
      <w:marLeft w:val="0"/>
      <w:marRight w:val="0"/>
      <w:marTop w:val="0"/>
      <w:marBottom w:val="0"/>
      <w:divBdr>
        <w:top w:val="none" w:sz="0" w:space="0" w:color="auto"/>
        <w:left w:val="none" w:sz="0" w:space="0" w:color="auto"/>
        <w:bottom w:val="none" w:sz="0" w:space="0" w:color="auto"/>
        <w:right w:val="none" w:sz="0" w:space="0" w:color="auto"/>
      </w:divBdr>
    </w:div>
    <w:div w:id="140195929">
      <w:bodyDiv w:val="1"/>
      <w:marLeft w:val="0"/>
      <w:marRight w:val="0"/>
      <w:marTop w:val="0"/>
      <w:marBottom w:val="0"/>
      <w:divBdr>
        <w:top w:val="none" w:sz="0" w:space="0" w:color="auto"/>
        <w:left w:val="none" w:sz="0" w:space="0" w:color="auto"/>
        <w:bottom w:val="none" w:sz="0" w:space="0" w:color="auto"/>
        <w:right w:val="none" w:sz="0" w:space="0" w:color="auto"/>
      </w:divBdr>
    </w:div>
    <w:div w:id="165287482">
      <w:bodyDiv w:val="1"/>
      <w:marLeft w:val="0"/>
      <w:marRight w:val="0"/>
      <w:marTop w:val="0"/>
      <w:marBottom w:val="0"/>
      <w:divBdr>
        <w:top w:val="none" w:sz="0" w:space="0" w:color="auto"/>
        <w:left w:val="none" w:sz="0" w:space="0" w:color="auto"/>
        <w:bottom w:val="none" w:sz="0" w:space="0" w:color="auto"/>
        <w:right w:val="none" w:sz="0" w:space="0" w:color="auto"/>
      </w:divBdr>
    </w:div>
    <w:div w:id="228731100">
      <w:bodyDiv w:val="1"/>
      <w:marLeft w:val="0"/>
      <w:marRight w:val="0"/>
      <w:marTop w:val="0"/>
      <w:marBottom w:val="0"/>
      <w:divBdr>
        <w:top w:val="none" w:sz="0" w:space="0" w:color="auto"/>
        <w:left w:val="none" w:sz="0" w:space="0" w:color="auto"/>
        <w:bottom w:val="none" w:sz="0" w:space="0" w:color="auto"/>
        <w:right w:val="none" w:sz="0" w:space="0" w:color="auto"/>
      </w:divBdr>
    </w:div>
    <w:div w:id="278490114">
      <w:bodyDiv w:val="1"/>
      <w:marLeft w:val="0"/>
      <w:marRight w:val="0"/>
      <w:marTop w:val="0"/>
      <w:marBottom w:val="0"/>
      <w:divBdr>
        <w:top w:val="none" w:sz="0" w:space="0" w:color="auto"/>
        <w:left w:val="none" w:sz="0" w:space="0" w:color="auto"/>
        <w:bottom w:val="none" w:sz="0" w:space="0" w:color="auto"/>
        <w:right w:val="none" w:sz="0" w:space="0" w:color="auto"/>
      </w:divBdr>
      <w:divsChild>
        <w:div w:id="554124740">
          <w:marLeft w:val="0"/>
          <w:marRight w:val="0"/>
          <w:marTop w:val="0"/>
          <w:marBottom w:val="0"/>
          <w:divBdr>
            <w:top w:val="none" w:sz="0" w:space="0" w:color="auto"/>
            <w:left w:val="none" w:sz="0" w:space="0" w:color="auto"/>
            <w:bottom w:val="none" w:sz="0" w:space="0" w:color="auto"/>
            <w:right w:val="none" w:sz="0" w:space="0" w:color="auto"/>
          </w:divBdr>
          <w:divsChild>
            <w:div w:id="351152438">
              <w:marLeft w:val="0"/>
              <w:marRight w:val="0"/>
              <w:marTop w:val="450"/>
              <w:marBottom w:val="450"/>
              <w:divBdr>
                <w:top w:val="single" w:sz="6" w:space="0" w:color="E3E3E3"/>
                <w:left w:val="single" w:sz="6" w:space="0" w:color="E3E3E3"/>
                <w:bottom w:val="single" w:sz="6" w:space="0" w:color="E3E3E3"/>
                <w:right w:val="single" w:sz="6" w:space="0" w:color="E3E3E3"/>
              </w:divBdr>
              <w:divsChild>
                <w:div w:id="1553539308">
                  <w:marLeft w:val="0"/>
                  <w:marRight w:val="0"/>
                  <w:marTop w:val="0"/>
                  <w:marBottom w:val="0"/>
                  <w:divBdr>
                    <w:top w:val="none" w:sz="0" w:space="0" w:color="auto"/>
                    <w:left w:val="none" w:sz="0" w:space="0" w:color="auto"/>
                    <w:bottom w:val="none" w:sz="0" w:space="0" w:color="auto"/>
                    <w:right w:val="none" w:sz="0" w:space="0" w:color="auto"/>
                  </w:divBdr>
                  <w:divsChild>
                    <w:div w:id="1072044983">
                      <w:marLeft w:val="0"/>
                      <w:marRight w:val="0"/>
                      <w:marTop w:val="0"/>
                      <w:marBottom w:val="0"/>
                      <w:divBdr>
                        <w:top w:val="none" w:sz="0" w:space="0" w:color="auto"/>
                        <w:left w:val="none" w:sz="0" w:space="0" w:color="auto"/>
                        <w:bottom w:val="none" w:sz="0" w:space="0" w:color="auto"/>
                        <w:right w:val="none" w:sz="0" w:space="0" w:color="auto"/>
                      </w:divBdr>
                      <w:divsChild>
                        <w:div w:id="2061705947">
                          <w:marLeft w:val="0"/>
                          <w:marRight w:val="0"/>
                          <w:marTop w:val="0"/>
                          <w:marBottom w:val="0"/>
                          <w:divBdr>
                            <w:top w:val="none" w:sz="0" w:space="0" w:color="auto"/>
                            <w:left w:val="none" w:sz="0" w:space="0" w:color="auto"/>
                            <w:bottom w:val="none" w:sz="0" w:space="0" w:color="auto"/>
                            <w:right w:val="none" w:sz="0" w:space="0" w:color="auto"/>
                          </w:divBdr>
                          <w:divsChild>
                            <w:div w:id="1061831761">
                              <w:marLeft w:val="0"/>
                              <w:marRight w:val="0"/>
                              <w:marTop w:val="0"/>
                              <w:marBottom w:val="375"/>
                              <w:divBdr>
                                <w:top w:val="none" w:sz="0" w:space="0" w:color="auto"/>
                                <w:left w:val="none" w:sz="0" w:space="0" w:color="auto"/>
                                <w:bottom w:val="none" w:sz="0" w:space="0" w:color="auto"/>
                                <w:right w:val="none" w:sz="0" w:space="0" w:color="auto"/>
                              </w:divBdr>
                              <w:divsChild>
                                <w:div w:id="871262597">
                                  <w:marLeft w:val="0"/>
                                  <w:marRight w:val="0"/>
                                  <w:marTop w:val="0"/>
                                  <w:marBottom w:val="0"/>
                                  <w:divBdr>
                                    <w:top w:val="none" w:sz="0" w:space="0" w:color="auto"/>
                                    <w:left w:val="none" w:sz="0" w:space="0" w:color="auto"/>
                                    <w:bottom w:val="none" w:sz="0" w:space="0" w:color="auto"/>
                                    <w:right w:val="none" w:sz="0" w:space="0" w:color="auto"/>
                                  </w:divBdr>
                                  <w:divsChild>
                                    <w:div w:id="1103837740">
                                      <w:marLeft w:val="0"/>
                                      <w:marRight w:val="0"/>
                                      <w:marTop w:val="0"/>
                                      <w:marBottom w:val="120"/>
                                      <w:divBdr>
                                        <w:top w:val="none" w:sz="0" w:space="0" w:color="auto"/>
                                        <w:left w:val="none" w:sz="0" w:space="0" w:color="auto"/>
                                        <w:bottom w:val="none" w:sz="0" w:space="0" w:color="auto"/>
                                        <w:right w:val="none" w:sz="0" w:space="0" w:color="auto"/>
                                      </w:divBdr>
                                      <w:divsChild>
                                        <w:div w:id="619534531">
                                          <w:marLeft w:val="0"/>
                                          <w:marRight w:val="0"/>
                                          <w:marTop w:val="0"/>
                                          <w:marBottom w:val="0"/>
                                          <w:divBdr>
                                            <w:top w:val="none" w:sz="0" w:space="0" w:color="auto"/>
                                            <w:left w:val="none" w:sz="0" w:space="0" w:color="auto"/>
                                            <w:bottom w:val="none" w:sz="0" w:space="0" w:color="auto"/>
                                            <w:right w:val="none" w:sz="0" w:space="0" w:color="auto"/>
                                          </w:divBdr>
                                          <w:divsChild>
                                            <w:div w:id="2118059356">
                                              <w:marLeft w:val="0"/>
                                              <w:marRight w:val="0"/>
                                              <w:marTop w:val="0"/>
                                              <w:marBottom w:val="0"/>
                                              <w:divBdr>
                                                <w:top w:val="none" w:sz="0" w:space="0" w:color="auto"/>
                                                <w:left w:val="none" w:sz="0" w:space="0" w:color="auto"/>
                                                <w:bottom w:val="none" w:sz="0" w:space="0" w:color="auto"/>
                                                <w:right w:val="none" w:sz="0" w:space="0" w:color="auto"/>
                                              </w:divBdr>
                                              <w:divsChild>
                                                <w:div w:id="894658273">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81854928">
          <w:marLeft w:val="0"/>
          <w:marRight w:val="0"/>
          <w:marTop w:val="0"/>
          <w:marBottom w:val="0"/>
          <w:divBdr>
            <w:top w:val="none" w:sz="0" w:space="0" w:color="auto"/>
            <w:left w:val="none" w:sz="0" w:space="0" w:color="auto"/>
            <w:bottom w:val="none" w:sz="0" w:space="0" w:color="auto"/>
            <w:right w:val="none" w:sz="0" w:space="0" w:color="auto"/>
          </w:divBdr>
          <w:divsChild>
            <w:div w:id="51199855">
              <w:marLeft w:val="0"/>
              <w:marRight w:val="0"/>
              <w:marTop w:val="0"/>
              <w:marBottom w:val="0"/>
              <w:divBdr>
                <w:top w:val="none" w:sz="0" w:space="0" w:color="auto"/>
                <w:left w:val="none" w:sz="0" w:space="0" w:color="auto"/>
                <w:bottom w:val="none" w:sz="0" w:space="0" w:color="auto"/>
                <w:right w:val="none" w:sz="0" w:space="0" w:color="auto"/>
              </w:divBdr>
              <w:divsChild>
                <w:div w:id="2146505069">
                  <w:marLeft w:val="0"/>
                  <w:marRight w:val="0"/>
                  <w:marTop w:val="0"/>
                  <w:marBottom w:val="0"/>
                  <w:divBdr>
                    <w:top w:val="none" w:sz="0" w:space="0" w:color="auto"/>
                    <w:left w:val="none" w:sz="0" w:space="0" w:color="auto"/>
                    <w:bottom w:val="none" w:sz="0" w:space="0" w:color="auto"/>
                    <w:right w:val="none" w:sz="0" w:space="0" w:color="auto"/>
                  </w:divBdr>
                  <w:divsChild>
                    <w:div w:id="115221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9966063">
      <w:bodyDiv w:val="1"/>
      <w:marLeft w:val="0"/>
      <w:marRight w:val="0"/>
      <w:marTop w:val="0"/>
      <w:marBottom w:val="0"/>
      <w:divBdr>
        <w:top w:val="none" w:sz="0" w:space="0" w:color="auto"/>
        <w:left w:val="none" w:sz="0" w:space="0" w:color="auto"/>
        <w:bottom w:val="none" w:sz="0" w:space="0" w:color="auto"/>
        <w:right w:val="none" w:sz="0" w:space="0" w:color="auto"/>
      </w:divBdr>
    </w:div>
    <w:div w:id="440154054">
      <w:bodyDiv w:val="1"/>
      <w:marLeft w:val="0"/>
      <w:marRight w:val="0"/>
      <w:marTop w:val="0"/>
      <w:marBottom w:val="0"/>
      <w:divBdr>
        <w:top w:val="none" w:sz="0" w:space="0" w:color="auto"/>
        <w:left w:val="none" w:sz="0" w:space="0" w:color="auto"/>
        <w:bottom w:val="none" w:sz="0" w:space="0" w:color="auto"/>
        <w:right w:val="none" w:sz="0" w:space="0" w:color="auto"/>
      </w:divBdr>
    </w:div>
    <w:div w:id="459350006">
      <w:bodyDiv w:val="1"/>
      <w:marLeft w:val="0"/>
      <w:marRight w:val="0"/>
      <w:marTop w:val="0"/>
      <w:marBottom w:val="0"/>
      <w:divBdr>
        <w:top w:val="none" w:sz="0" w:space="0" w:color="auto"/>
        <w:left w:val="none" w:sz="0" w:space="0" w:color="auto"/>
        <w:bottom w:val="none" w:sz="0" w:space="0" w:color="auto"/>
        <w:right w:val="none" w:sz="0" w:space="0" w:color="auto"/>
      </w:divBdr>
    </w:div>
    <w:div w:id="478811343">
      <w:bodyDiv w:val="1"/>
      <w:marLeft w:val="0"/>
      <w:marRight w:val="0"/>
      <w:marTop w:val="0"/>
      <w:marBottom w:val="0"/>
      <w:divBdr>
        <w:top w:val="none" w:sz="0" w:space="0" w:color="auto"/>
        <w:left w:val="none" w:sz="0" w:space="0" w:color="auto"/>
        <w:bottom w:val="none" w:sz="0" w:space="0" w:color="auto"/>
        <w:right w:val="none" w:sz="0" w:space="0" w:color="auto"/>
      </w:divBdr>
    </w:div>
    <w:div w:id="503936001">
      <w:bodyDiv w:val="1"/>
      <w:marLeft w:val="0"/>
      <w:marRight w:val="0"/>
      <w:marTop w:val="0"/>
      <w:marBottom w:val="0"/>
      <w:divBdr>
        <w:top w:val="none" w:sz="0" w:space="0" w:color="auto"/>
        <w:left w:val="none" w:sz="0" w:space="0" w:color="auto"/>
        <w:bottom w:val="none" w:sz="0" w:space="0" w:color="auto"/>
        <w:right w:val="none" w:sz="0" w:space="0" w:color="auto"/>
      </w:divBdr>
    </w:div>
    <w:div w:id="507839569">
      <w:bodyDiv w:val="1"/>
      <w:marLeft w:val="0"/>
      <w:marRight w:val="0"/>
      <w:marTop w:val="0"/>
      <w:marBottom w:val="0"/>
      <w:divBdr>
        <w:top w:val="none" w:sz="0" w:space="0" w:color="auto"/>
        <w:left w:val="none" w:sz="0" w:space="0" w:color="auto"/>
        <w:bottom w:val="none" w:sz="0" w:space="0" w:color="auto"/>
        <w:right w:val="none" w:sz="0" w:space="0" w:color="auto"/>
      </w:divBdr>
    </w:div>
    <w:div w:id="563445708">
      <w:bodyDiv w:val="1"/>
      <w:marLeft w:val="0"/>
      <w:marRight w:val="0"/>
      <w:marTop w:val="0"/>
      <w:marBottom w:val="0"/>
      <w:divBdr>
        <w:top w:val="none" w:sz="0" w:space="0" w:color="auto"/>
        <w:left w:val="none" w:sz="0" w:space="0" w:color="auto"/>
        <w:bottom w:val="none" w:sz="0" w:space="0" w:color="auto"/>
        <w:right w:val="none" w:sz="0" w:space="0" w:color="auto"/>
      </w:divBdr>
    </w:div>
    <w:div w:id="564683713">
      <w:bodyDiv w:val="1"/>
      <w:marLeft w:val="0"/>
      <w:marRight w:val="0"/>
      <w:marTop w:val="0"/>
      <w:marBottom w:val="0"/>
      <w:divBdr>
        <w:top w:val="none" w:sz="0" w:space="0" w:color="auto"/>
        <w:left w:val="none" w:sz="0" w:space="0" w:color="auto"/>
        <w:bottom w:val="none" w:sz="0" w:space="0" w:color="auto"/>
        <w:right w:val="none" w:sz="0" w:space="0" w:color="auto"/>
      </w:divBdr>
    </w:div>
    <w:div w:id="566307834">
      <w:bodyDiv w:val="1"/>
      <w:marLeft w:val="0"/>
      <w:marRight w:val="0"/>
      <w:marTop w:val="0"/>
      <w:marBottom w:val="0"/>
      <w:divBdr>
        <w:top w:val="none" w:sz="0" w:space="0" w:color="auto"/>
        <w:left w:val="none" w:sz="0" w:space="0" w:color="auto"/>
        <w:bottom w:val="none" w:sz="0" w:space="0" w:color="auto"/>
        <w:right w:val="none" w:sz="0" w:space="0" w:color="auto"/>
      </w:divBdr>
    </w:div>
    <w:div w:id="674037938">
      <w:bodyDiv w:val="1"/>
      <w:marLeft w:val="0"/>
      <w:marRight w:val="0"/>
      <w:marTop w:val="0"/>
      <w:marBottom w:val="0"/>
      <w:divBdr>
        <w:top w:val="none" w:sz="0" w:space="0" w:color="auto"/>
        <w:left w:val="none" w:sz="0" w:space="0" w:color="auto"/>
        <w:bottom w:val="none" w:sz="0" w:space="0" w:color="auto"/>
        <w:right w:val="none" w:sz="0" w:space="0" w:color="auto"/>
      </w:divBdr>
    </w:div>
    <w:div w:id="735861989">
      <w:bodyDiv w:val="1"/>
      <w:marLeft w:val="0"/>
      <w:marRight w:val="0"/>
      <w:marTop w:val="0"/>
      <w:marBottom w:val="0"/>
      <w:divBdr>
        <w:top w:val="none" w:sz="0" w:space="0" w:color="auto"/>
        <w:left w:val="none" w:sz="0" w:space="0" w:color="auto"/>
        <w:bottom w:val="none" w:sz="0" w:space="0" w:color="auto"/>
        <w:right w:val="none" w:sz="0" w:space="0" w:color="auto"/>
      </w:divBdr>
    </w:div>
    <w:div w:id="790785080">
      <w:bodyDiv w:val="1"/>
      <w:marLeft w:val="0"/>
      <w:marRight w:val="0"/>
      <w:marTop w:val="0"/>
      <w:marBottom w:val="0"/>
      <w:divBdr>
        <w:top w:val="none" w:sz="0" w:space="0" w:color="auto"/>
        <w:left w:val="none" w:sz="0" w:space="0" w:color="auto"/>
        <w:bottom w:val="none" w:sz="0" w:space="0" w:color="auto"/>
        <w:right w:val="none" w:sz="0" w:space="0" w:color="auto"/>
      </w:divBdr>
    </w:div>
    <w:div w:id="812522866">
      <w:bodyDiv w:val="1"/>
      <w:marLeft w:val="0"/>
      <w:marRight w:val="0"/>
      <w:marTop w:val="0"/>
      <w:marBottom w:val="0"/>
      <w:divBdr>
        <w:top w:val="none" w:sz="0" w:space="0" w:color="auto"/>
        <w:left w:val="none" w:sz="0" w:space="0" w:color="auto"/>
        <w:bottom w:val="none" w:sz="0" w:space="0" w:color="auto"/>
        <w:right w:val="none" w:sz="0" w:space="0" w:color="auto"/>
      </w:divBdr>
    </w:div>
    <w:div w:id="933247505">
      <w:bodyDiv w:val="1"/>
      <w:marLeft w:val="0"/>
      <w:marRight w:val="0"/>
      <w:marTop w:val="0"/>
      <w:marBottom w:val="0"/>
      <w:divBdr>
        <w:top w:val="none" w:sz="0" w:space="0" w:color="auto"/>
        <w:left w:val="none" w:sz="0" w:space="0" w:color="auto"/>
        <w:bottom w:val="none" w:sz="0" w:space="0" w:color="auto"/>
        <w:right w:val="none" w:sz="0" w:space="0" w:color="auto"/>
      </w:divBdr>
    </w:div>
    <w:div w:id="945961967">
      <w:bodyDiv w:val="1"/>
      <w:marLeft w:val="0"/>
      <w:marRight w:val="0"/>
      <w:marTop w:val="0"/>
      <w:marBottom w:val="0"/>
      <w:divBdr>
        <w:top w:val="none" w:sz="0" w:space="0" w:color="auto"/>
        <w:left w:val="none" w:sz="0" w:space="0" w:color="auto"/>
        <w:bottom w:val="none" w:sz="0" w:space="0" w:color="auto"/>
        <w:right w:val="none" w:sz="0" w:space="0" w:color="auto"/>
      </w:divBdr>
    </w:div>
    <w:div w:id="998339815">
      <w:bodyDiv w:val="1"/>
      <w:marLeft w:val="0"/>
      <w:marRight w:val="0"/>
      <w:marTop w:val="0"/>
      <w:marBottom w:val="0"/>
      <w:divBdr>
        <w:top w:val="none" w:sz="0" w:space="0" w:color="auto"/>
        <w:left w:val="none" w:sz="0" w:space="0" w:color="auto"/>
        <w:bottom w:val="none" w:sz="0" w:space="0" w:color="auto"/>
        <w:right w:val="none" w:sz="0" w:space="0" w:color="auto"/>
      </w:divBdr>
    </w:div>
    <w:div w:id="1020010862">
      <w:bodyDiv w:val="1"/>
      <w:marLeft w:val="0"/>
      <w:marRight w:val="0"/>
      <w:marTop w:val="0"/>
      <w:marBottom w:val="0"/>
      <w:divBdr>
        <w:top w:val="none" w:sz="0" w:space="0" w:color="auto"/>
        <w:left w:val="none" w:sz="0" w:space="0" w:color="auto"/>
        <w:bottom w:val="none" w:sz="0" w:space="0" w:color="auto"/>
        <w:right w:val="none" w:sz="0" w:space="0" w:color="auto"/>
      </w:divBdr>
    </w:div>
    <w:div w:id="1038894703">
      <w:bodyDiv w:val="1"/>
      <w:marLeft w:val="0"/>
      <w:marRight w:val="0"/>
      <w:marTop w:val="0"/>
      <w:marBottom w:val="0"/>
      <w:divBdr>
        <w:top w:val="none" w:sz="0" w:space="0" w:color="auto"/>
        <w:left w:val="none" w:sz="0" w:space="0" w:color="auto"/>
        <w:bottom w:val="none" w:sz="0" w:space="0" w:color="auto"/>
        <w:right w:val="none" w:sz="0" w:space="0" w:color="auto"/>
      </w:divBdr>
    </w:div>
    <w:div w:id="1081562178">
      <w:bodyDiv w:val="1"/>
      <w:marLeft w:val="0"/>
      <w:marRight w:val="0"/>
      <w:marTop w:val="0"/>
      <w:marBottom w:val="0"/>
      <w:divBdr>
        <w:top w:val="none" w:sz="0" w:space="0" w:color="auto"/>
        <w:left w:val="none" w:sz="0" w:space="0" w:color="auto"/>
        <w:bottom w:val="none" w:sz="0" w:space="0" w:color="auto"/>
        <w:right w:val="none" w:sz="0" w:space="0" w:color="auto"/>
      </w:divBdr>
    </w:div>
    <w:div w:id="1146507521">
      <w:bodyDiv w:val="1"/>
      <w:marLeft w:val="0"/>
      <w:marRight w:val="0"/>
      <w:marTop w:val="0"/>
      <w:marBottom w:val="0"/>
      <w:divBdr>
        <w:top w:val="none" w:sz="0" w:space="0" w:color="auto"/>
        <w:left w:val="none" w:sz="0" w:space="0" w:color="auto"/>
        <w:bottom w:val="none" w:sz="0" w:space="0" w:color="auto"/>
        <w:right w:val="none" w:sz="0" w:space="0" w:color="auto"/>
      </w:divBdr>
    </w:div>
    <w:div w:id="1255095027">
      <w:bodyDiv w:val="1"/>
      <w:marLeft w:val="0"/>
      <w:marRight w:val="0"/>
      <w:marTop w:val="0"/>
      <w:marBottom w:val="0"/>
      <w:divBdr>
        <w:top w:val="none" w:sz="0" w:space="0" w:color="auto"/>
        <w:left w:val="none" w:sz="0" w:space="0" w:color="auto"/>
        <w:bottom w:val="none" w:sz="0" w:space="0" w:color="auto"/>
        <w:right w:val="none" w:sz="0" w:space="0" w:color="auto"/>
      </w:divBdr>
    </w:div>
    <w:div w:id="1326938735">
      <w:bodyDiv w:val="1"/>
      <w:marLeft w:val="0"/>
      <w:marRight w:val="0"/>
      <w:marTop w:val="0"/>
      <w:marBottom w:val="0"/>
      <w:divBdr>
        <w:top w:val="none" w:sz="0" w:space="0" w:color="auto"/>
        <w:left w:val="none" w:sz="0" w:space="0" w:color="auto"/>
        <w:bottom w:val="none" w:sz="0" w:space="0" w:color="auto"/>
        <w:right w:val="none" w:sz="0" w:space="0" w:color="auto"/>
      </w:divBdr>
    </w:div>
    <w:div w:id="1387215890">
      <w:bodyDiv w:val="1"/>
      <w:marLeft w:val="0"/>
      <w:marRight w:val="0"/>
      <w:marTop w:val="0"/>
      <w:marBottom w:val="0"/>
      <w:divBdr>
        <w:top w:val="none" w:sz="0" w:space="0" w:color="auto"/>
        <w:left w:val="none" w:sz="0" w:space="0" w:color="auto"/>
        <w:bottom w:val="none" w:sz="0" w:space="0" w:color="auto"/>
        <w:right w:val="none" w:sz="0" w:space="0" w:color="auto"/>
      </w:divBdr>
    </w:div>
    <w:div w:id="1601335095">
      <w:bodyDiv w:val="1"/>
      <w:marLeft w:val="0"/>
      <w:marRight w:val="0"/>
      <w:marTop w:val="0"/>
      <w:marBottom w:val="0"/>
      <w:divBdr>
        <w:top w:val="none" w:sz="0" w:space="0" w:color="auto"/>
        <w:left w:val="none" w:sz="0" w:space="0" w:color="auto"/>
        <w:bottom w:val="none" w:sz="0" w:space="0" w:color="auto"/>
        <w:right w:val="none" w:sz="0" w:space="0" w:color="auto"/>
      </w:divBdr>
    </w:div>
    <w:div w:id="1602179199">
      <w:bodyDiv w:val="1"/>
      <w:marLeft w:val="0"/>
      <w:marRight w:val="0"/>
      <w:marTop w:val="0"/>
      <w:marBottom w:val="0"/>
      <w:divBdr>
        <w:top w:val="none" w:sz="0" w:space="0" w:color="auto"/>
        <w:left w:val="none" w:sz="0" w:space="0" w:color="auto"/>
        <w:bottom w:val="none" w:sz="0" w:space="0" w:color="auto"/>
        <w:right w:val="none" w:sz="0" w:space="0" w:color="auto"/>
      </w:divBdr>
    </w:div>
    <w:div w:id="1611474774">
      <w:bodyDiv w:val="1"/>
      <w:marLeft w:val="0"/>
      <w:marRight w:val="0"/>
      <w:marTop w:val="0"/>
      <w:marBottom w:val="0"/>
      <w:divBdr>
        <w:top w:val="none" w:sz="0" w:space="0" w:color="auto"/>
        <w:left w:val="none" w:sz="0" w:space="0" w:color="auto"/>
        <w:bottom w:val="none" w:sz="0" w:space="0" w:color="auto"/>
        <w:right w:val="none" w:sz="0" w:space="0" w:color="auto"/>
      </w:divBdr>
    </w:div>
    <w:div w:id="1631207059">
      <w:bodyDiv w:val="1"/>
      <w:marLeft w:val="0"/>
      <w:marRight w:val="0"/>
      <w:marTop w:val="0"/>
      <w:marBottom w:val="0"/>
      <w:divBdr>
        <w:top w:val="none" w:sz="0" w:space="0" w:color="auto"/>
        <w:left w:val="none" w:sz="0" w:space="0" w:color="auto"/>
        <w:bottom w:val="none" w:sz="0" w:space="0" w:color="auto"/>
        <w:right w:val="none" w:sz="0" w:space="0" w:color="auto"/>
      </w:divBdr>
    </w:div>
    <w:div w:id="1690254710">
      <w:bodyDiv w:val="1"/>
      <w:marLeft w:val="0"/>
      <w:marRight w:val="0"/>
      <w:marTop w:val="0"/>
      <w:marBottom w:val="0"/>
      <w:divBdr>
        <w:top w:val="none" w:sz="0" w:space="0" w:color="auto"/>
        <w:left w:val="none" w:sz="0" w:space="0" w:color="auto"/>
        <w:bottom w:val="none" w:sz="0" w:space="0" w:color="auto"/>
        <w:right w:val="none" w:sz="0" w:space="0" w:color="auto"/>
      </w:divBdr>
    </w:div>
    <w:div w:id="1692293100">
      <w:bodyDiv w:val="1"/>
      <w:marLeft w:val="0"/>
      <w:marRight w:val="0"/>
      <w:marTop w:val="0"/>
      <w:marBottom w:val="0"/>
      <w:divBdr>
        <w:top w:val="none" w:sz="0" w:space="0" w:color="auto"/>
        <w:left w:val="none" w:sz="0" w:space="0" w:color="auto"/>
        <w:bottom w:val="none" w:sz="0" w:space="0" w:color="auto"/>
        <w:right w:val="none" w:sz="0" w:space="0" w:color="auto"/>
      </w:divBdr>
    </w:div>
    <w:div w:id="1694454223">
      <w:bodyDiv w:val="1"/>
      <w:marLeft w:val="0"/>
      <w:marRight w:val="0"/>
      <w:marTop w:val="0"/>
      <w:marBottom w:val="0"/>
      <w:divBdr>
        <w:top w:val="none" w:sz="0" w:space="0" w:color="auto"/>
        <w:left w:val="none" w:sz="0" w:space="0" w:color="auto"/>
        <w:bottom w:val="none" w:sz="0" w:space="0" w:color="auto"/>
        <w:right w:val="none" w:sz="0" w:space="0" w:color="auto"/>
      </w:divBdr>
    </w:div>
    <w:div w:id="1726874715">
      <w:bodyDiv w:val="1"/>
      <w:marLeft w:val="0"/>
      <w:marRight w:val="0"/>
      <w:marTop w:val="0"/>
      <w:marBottom w:val="0"/>
      <w:divBdr>
        <w:top w:val="none" w:sz="0" w:space="0" w:color="auto"/>
        <w:left w:val="none" w:sz="0" w:space="0" w:color="auto"/>
        <w:bottom w:val="none" w:sz="0" w:space="0" w:color="auto"/>
        <w:right w:val="none" w:sz="0" w:space="0" w:color="auto"/>
      </w:divBdr>
    </w:div>
    <w:div w:id="1727753417">
      <w:bodyDiv w:val="1"/>
      <w:marLeft w:val="0"/>
      <w:marRight w:val="0"/>
      <w:marTop w:val="0"/>
      <w:marBottom w:val="0"/>
      <w:divBdr>
        <w:top w:val="none" w:sz="0" w:space="0" w:color="auto"/>
        <w:left w:val="none" w:sz="0" w:space="0" w:color="auto"/>
        <w:bottom w:val="none" w:sz="0" w:space="0" w:color="auto"/>
        <w:right w:val="none" w:sz="0" w:space="0" w:color="auto"/>
      </w:divBdr>
    </w:div>
    <w:div w:id="1809056533">
      <w:bodyDiv w:val="1"/>
      <w:marLeft w:val="0"/>
      <w:marRight w:val="0"/>
      <w:marTop w:val="0"/>
      <w:marBottom w:val="0"/>
      <w:divBdr>
        <w:top w:val="none" w:sz="0" w:space="0" w:color="auto"/>
        <w:left w:val="none" w:sz="0" w:space="0" w:color="auto"/>
        <w:bottom w:val="none" w:sz="0" w:space="0" w:color="auto"/>
        <w:right w:val="none" w:sz="0" w:space="0" w:color="auto"/>
      </w:divBdr>
    </w:div>
    <w:div w:id="1888493638">
      <w:bodyDiv w:val="1"/>
      <w:marLeft w:val="0"/>
      <w:marRight w:val="0"/>
      <w:marTop w:val="0"/>
      <w:marBottom w:val="0"/>
      <w:divBdr>
        <w:top w:val="none" w:sz="0" w:space="0" w:color="auto"/>
        <w:left w:val="none" w:sz="0" w:space="0" w:color="auto"/>
        <w:bottom w:val="none" w:sz="0" w:space="0" w:color="auto"/>
        <w:right w:val="none" w:sz="0" w:space="0" w:color="auto"/>
      </w:divBdr>
    </w:div>
    <w:div w:id="206275297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eader" Target="header1.xml"/><Relationship Id="rId3" Type="http://schemas.openxmlformats.org/officeDocument/2006/relationships/styles" Target="styles.xml"/><Relationship Id="rId21" Type="http://schemas.openxmlformats.org/officeDocument/2006/relationships/comments" Target="comment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4.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microsoft.com/office/2018/08/relationships/commentsExtensible" Target="commentsExtensible.xml"/><Relationship Id="rId5" Type="http://schemas.openxmlformats.org/officeDocument/2006/relationships/webSettings" Target="webSettings.xml"/><Relationship Id="rId15" Type="http://schemas.openxmlformats.org/officeDocument/2006/relationships/image" Target="media/image8.png"/><Relationship Id="rId23" Type="http://schemas.microsoft.com/office/2016/09/relationships/commentsIds" Target="commentsIds.xml"/><Relationship Id="rId28"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microsoft.com/office/2011/relationships/commentsExtended" Target="commentsExtended.xml"/><Relationship Id="rId27" Type="http://schemas.openxmlformats.org/officeDocument/2006/relationships/footer" Target="footer1.xml"/><Relationship Id="rId30" Type="http://schemas.openxmlformats.org/officeDocument/2006/relationships/theme" Target="theme/theme1.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A59481A-863F-46D3-982A-C2A86B4305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18</Pages>
  <Words>3701</Words>
  <Characters>26172</Characters>
  <Application>Microsoft Office Word</Application>
  <DocSecurity>0</DocSecurity>
  <Lines>408</Lines>
  <Paragraphs>116</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29757</CharactersWithSpaces>
  <SharedDoc>false</SharedDoc>
  <HLinks>
    <vt:vector size="30" baseType="variant">
      <vt:variant>
        <vt:i4>2883629</vt:i4>
      </vt:variant>
      <vt:variant>
        <vt:i4>93</vt:i4>
      </vt:variant>
      <vt:variant>
        <vt:i4>0</vt:i4>
      </vt:variant>
      <vt:variant>
        <vt:i4>5</vt:i4>
      </vt:variant>
      <vt:variant>
        <vt:lpwstr>https://www.bundeswahlleiter.de/dam/jcr/6eecd25b-5863-4333-a3f1-e5bc0dc9b64a/btw21_schaubild_fristen_termine_briefwahl.png</vt:lpwstr>
      </vt:variant>
      <vt:variant>
        <vt:lpwstr/>
      </vt:variant>
      <vt:variant>
        <vt:i4>1245243</vt:i4>
      </vt:variant>
      <vt:variant>
        <vt:i4>20</vt:i4>
      </vt:variant>
      <vt:variant>
        <vt:i4>0</vt:i4>
      </vt:variant>
      <vt:variant>
        <vt:i4>5</vt:i4>
      </vt:variant>
      <vt:variant>
        <vt:lpwstr/>
      </vt:variant>
      <vt:variant>
        <vt:lpwstr>_Toc90645818</vt:lpwstr>
      </vt:variant>
      <vt:variant>
        <vt:i4>1835067</vt:i4>
      </vt:variant>
      <vt:variant>
        <vt:i4>14</vt:i4>
      </vt:variant>
      <vt:variant>
        <vt:i4>0</vt:i4>
      </vt:variant>
      <vt:variant>
        <vt:i4>5</vt:i4>
      </vt:variant>
      <vt:variant>
        <vt:lpwstr/>
      </vt:variant>
      <vt:variant>
        <vt:lpwstr>_Toc90645817</vt:lpwstr>
      </vt:variant>
      <vt:variant>
        <vt:i4>1900603</vt:i4>
      </vt:variant>
      <vt:variant>
        <vt:i4>8</vt:i4>
      </vt:variant>
      <vt:variant>
        <vt:i4>0</vt:i4>
      </vt:variant>
      <vt:variant>
        <vt:i4>5</vt:i4>
      </vt:variant>
      <vt:variant>
        <vt:lpwstr/>
      </vt:variant>
      <vt:variant>
        <vt:lpwstr>_Toc90645816</vt:lpwstr>
      </vt:variant>
      <vt:variant>
        <vt:i4>1966139</vt:i4>
      </vt:variant>
      <vt:variant>
        <vt:i4>2</vt:i4>
      </vt:variant>
      <vt:variant>
        <vt:i4>0</vt:i4>
      </vt:variant>
      <vt:variant>
        <vt:i4>5</vt:i4>
      </vt:variant>
      <vt:variant>
        <vt:lpwstr/>
      </vt:variant>
      <vt:variant>
        <vt:lpwstr>_Toc90645815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lukas birkenmaier</dc:creator>
  <cp:keywords/>
  <dc:description/>
  <cp:lastModifiedBy>BIRKENMAIER, LUKAS (PGT)</cp:lastModifiedBy>
  <cp:revision>2</cp:revision>
  <dcterms:created xsi:type="dcterms:W3CDTF">2022-02-03T08:19:00Z</dcterms:created>
  <dcterms:modified xsi:type="dcterms:W3CDTF">2022-02-03T08:19:00Z</dcterms:modified>
</cp:coreProperties>
</file>